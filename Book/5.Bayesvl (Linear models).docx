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2D3A4A82" w:rsidR="00E8653C" w:rsidRDefault="00457585">
      <w:pPr>
        <w:rPr>
          <w:ins w:id="0" w:author="Microsoft Office User" w:date="2020-03-24T17:24:00Z"/>
          <w:lang w:val="vi-VN"/>
        </w:rPr>
      </w:pPr>
      <w:del w:id="1" w:author="Microsoft Office User" w:date="2020-03-24T17:20:00Z">
        <w:r w:rsidDel="00DA198C">
          <w:rPr>
            <w:highlight w:val="yellow"/>
          </w:rPr>
          <w:delText>e</w:delText>
        </w:r>
      </w:del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07E37563" w14:textId="6BF82701" w:rsidR="00300433" w:rsidRDefault="00300433">
      <w:pPr>
        <w:rPr>
          <w:ins w:id="2" w:author="Microsoft Office User" w:date="2020-03-26T11:10:00Z"/>
          <w:lang w:val="vi-VN"/>
        </w:rPr>
      </w:pPr>
      <w:ins w:id="3" w:author="Microsoft Office User" w:date="2020-03-26T11:09:00Z">
        <w:r>
          <w:rPr>
            <w:lang w:val="vi-VN"/>
          </w:rPr>
          <w:t xml:space="preserve">Hồi quy tuyến tính là dạng hồi quy </w:t>
        </w:r>
      </w:ins>
      <w:ins w:id="4" w:author="Microsoft Office User" w:date="2020-03-26T11:10:00Z">
        <w:r>
          <w:rPr>
            <w:lang w:val="vi-VN"/>
          </w:rPr>
          <w:t>rất phổ biến hiện nay.</w:t>
        </w:r>
      </w:ins>
    </w:p>
    <w:p w14:paraId="29FD4A73" w14:textId="41DE0290" w:rsidR="00300433" w:rsidRDefault="00300433">
      <w:pPr>
        <w:rPr>
          <w:ins w:id="5" w:author="Microsoft Office User" w:date="2020-03-26T11:12:00Z"/>
          <w:lang w:val="vi-VN"/>
        </w:rPr>
      </w:pPr>
      <w:ins w:id="6" w:author="Microsoft Office User" w:date="2020-03-26T11:10:00Z">
        <w:r>
          <w:rPr>
            <w:lang w:val="vi-VN"/>
          </w:rPr>
          <w:t xml:space="preserve">Cách tiếp của phương pháp hồi quy tuyến tính là </w:t>
        </w:r>
      </w:ins>
      <w:ins w:id="7" w:author="Microsoft Office User" w:date="2020-03-26T11:11:00Z">
        <w:r>
          <w:rPr>
            <w:lang w:val="vi-VN"/>
          </w:rPr>
          <w:t xml:space="preserve">tìm quan hệ tuyến tính giữa một hoặc nhiều biến phụ </w:t>
        </w:r>
      </w:ins>
      <w:ins w:id="8" w:author="Microsoft Office User" w:date="2020-03-26T11:12:00Z">
        <w:r>
          <w:rPr>
            <w:lang w:val="vi-VN"/>
          </w:rPr>
          <w:t>thuộc với một hoặc nhiều biến độc lập khác.</w:t>
        </w:r>
      </w:ins>
    </w:p>
    <w:p w14:paraId="7D153808" w14:textId="4CD8CA19" w:rsidR="00300433" w:rsidRDefault="00300433">
      <w:pPr>
        <w:rPr>
          <w:ins w:id="9" w:author="Microsoft Office User" w:date="2020-03-26T11:19:00Z"/>
          <w:lang w:val="vi-VN"/>
        </w:rPr>
      </w:pPr>
      <w:ins w:id="10" w:author="Microsoft Office User" w:date="2020-03-26T11:12:00Z">
        <w:r>
          <w:rPr>
            <w:lang w:val="vi-VN"/>
          </w:rPr>
          <w:t>Trong chương này ta sẽ xét đến 2 dạng hồi quy tuyến tính</w:t>
        </w:r>
      </w:ins>
      <w:ins w:id="11" w:author="Microsoft Office User" w:date="2020-03-26T11:13:00Z">
        <w:r>
          <w:rPr>
            <w:lang w:val="vi-VN"/>
          </w:rPr>
          <w:t xml:space="preserve"> là hồi quy tuyến tính đơn giản</w:t>
        </w:r>
      </w:ins>
      <w:ins w:id="12" w:author="Microsoft Office User" w:date="2020-03-26T11:18:00Z">
        <w:r>
          <w:rPr>
            <w:lang w:val="vi-VN"/>
          </w:rPr>
          <w:t xml:space="preserve"> (Simple Linead Regression)</w:t>
        </w:r>
      </w:ins>
      <w:ins w:id="13" w:author="Microsoft Office User" w:date="2020-03-26T11:13:00Z">
        <w:r>
          <w:rPr>
            <w:lang w:val="vi-VN"/>
          </w:rPr>
          <w:t xml:space="preserve"> và hồi quy tuyến tính đa biến (</w:t>
        </w:r>
      </w:ins>
      <w:ins w:id="14" w:author="Microsoft Office User" w:date="2020-03-26T11:18:00Z">
        <w:r w:rsidRPr="00300433">
          <w:rPr>
            <w:lang w:val="vi-VN"/>
          </w:rPr>
          <w:t>multiple linear regression</w:t>
        </w:r>
        <w:r w:rsidRPr="00300433">
          <w:rPr>
            <w:lang w:val="vi-VN"/>
            <w:rPrChange w:id="15" w:author="Microsoft Office User" w:date="2020-03-26T11:18:00Z">
              <w:rPr/>
            </w:rPrChange>
          </w:rPr>
          <w:t xml:space="preserve">). </w:t>
        </w:r>
        <w:r w:rsidRPr="00300433">
          <w:rPr>
            <w:lang w:val="vi-VN"/>
            <w:rPrChange w:id="16" w:author="Microsoft Office User" w:date="2020-03-26T11:19:00Z">
              <w:rPr/>
            </w:rPrChange>
          </w:rPr>
          <w:t>Ch</w:t>
        </w:r>
        <w:r>
          <w:rPr>
            <w:lang w:val="vi-VN"/>
          </w:rPr>
          <w:t>ú ý</w:t>
        </w:r>
      </w:ins>
      <w:ins w:id="17" w:author="Microsoft Office User" w:date="2020-03-26T11:19:00Z">
        <w:r>
          <w:rPr>
            <w:lang w:val="vi-VN"/>
          </w:rPr>
          <w:t xml:space="preserve"> </w:t>
        </w:r>
        <w:r w:rsidR="002860EE">
          <w:rPr>
            <w:lang w:val="vi-VN"/>
          </w:rPr>
          <w:t xml:space="preserve">thuật ngữ </w:t>
        </w:r>
        <w:r>
          <w:rPr>
            <w:lang w:val="vi-VN"/>
          </w:rPr>
          <w:t xml:space="preserve">phân biệt với hồi quy bội </w:t>
        </w:r>
        <w:r w:rsidR="002860EE">
          <w:rPr>
            <w:lang w:val="vi-VN"/>
          </w:rPr>
          <w:t>(</w:t>
        </w:r>
        <w:r w:rsidR="002860EE" w:rsidRPr="002860EE">
          <w:rPr>
            <w:lang w:val="vi-VN"/>
          </w:rPr>
          <w:t>multivariate linear regression</w:t>
        </w:r>
        <w:r w:rsidR="002860EE">
          <w:rPr>
            <w:lang w:val="vi-VN"/>
          </w:rPr>
          <w:t>) sẽ đề cập ở chương sau.</w:t>
        </w:r>
      </w:ins>
    </w:p>
    <w:p w14:paraId="33CDF72D" w14:textId="7E0041F4" w:rsidR="00106141" w:rsidRDefault="00106141">
      <w:pPr>
        <w:rPr>
          <w:ins w:id="18" w:author="Microsoft Office User" w:date="2020-03-26T11:20:00Z"/>
          <w:lang w:val="vi-VN"/>
        </w:rPr>
      </w:pPr>
    </w:p>
    <w:p w14:paraId="728D9D96" w14:textId="540F2D3E" w:rsidR="00B945B5" w:rsidRPr="004E1714" w:rsidRDefault="00B945B5">
      <w:pPr>
        <w:rPr>
          <w:ins w:id="19" w:author="Microsoft Office User" w:date="2020-03-26T11:21:00Z"/>
          <w:lang w:val="vi-VN"/>
          <w:rPrChange w:id="20" w:author="Microsoft Office User" w:date="2020-04-01T09:38:00Z">
            <w:rPr>
              <w:ins w:id="21" w:author="Microsoft Office User" w:date="2020-03-26T11:21:00Z"/>
            </w:rPr>
          </w:rPrChange>
        </w:rPr>
      </w:pPr>
      <w:ins w:id="22" w:author="Microsoft Office User" w:date="2020-03-26T11:20:00Z">
        <w:r w:rsidRPr="00B945B5">
          <w:rPr>
            <w:lang w:val="vi-VN"/>
          </w:rPr>
          <w:t>Simple linear regression</w:t>
        </w:r>
        <w:r w:rsidRPr="004E1714">
          <w:rPr>
            <w:lang w:val="vi-VN"/>
            <w:rPrChange w:id="23" w:author="Microsoft Office User" w:date="2020-04-01T09:38:00Z">
              <w:rPr/>
            </w:rPrChange>
          </w:rPr>
          <w:t>:</w:t>
        </w:r>
      </w:ins>
    </w:p>
    <w:p w14:paraId="65479676" w14:textId="55283AB5" w:rsidR="00A4407E" w:rsidRDefault="00A4407E">
      <w:pPr>
        <w:rPr>
          <w:ins w:id="24" w:author="Microsoft Office User" w:date="2020-03-26T11:29:00Z"/>
          <w:lang w:val="vi-VN"/>
        </w:rPr>
      </w:pPr>
      <w:ins w:id="25" w:author="Microsoft Office User" w:date="2020-03-26T11:21:00Z">
        <w:r w:rsidRPr="004E1714">
          <w:rPr>
            <w:lang w:val="vi-VN"/>
            <w:rPrChange w:id="26" w:author="Microsoft Office User" w:date="2020-04-01T09:38:00Z">
              <w:rPr/>
            </w:rPrChange>
          </w:rPr>
          <w:t>Chúng</w:t>
        </w:r>
        <w:r>
          <w:rPr>
            <w:lang w:val="vi-VN"/>
          </w:rPr>
          <w:t xml:space="preserve"> ta đi tìm tương quan tuyến tính giữa 2 biến</w:t>
        </w:r>
        <w:r w:rsidR="00966FCB">
          <w:rPr>
            <w:lang w:val="vi-VN"/>
          </w:rPr>
          <w:t xml:space="preserve"> x và y</w:t>
        </w:r>
      </w:ins>
      <w:ins w:id="27" w:author="Microsoft Office User" w:date="2020-03-26T11:26:00Z">
        <w:r w:rsidR="00616469">
          <w:rPr>
            <w:lang w:val="vi-VN"/>
          </w:rPr>
          <w:t xml:space="preserve"> (một biến độc lập và một biến phụ thuộc)</w:t>
        </w:r>
      </w:ins>
      <w:ins w:id="28" w:author="Microsoft Office User" w:date="2020-03-26T11:22:00Z">
        <w:r w:rsidR="00B63606">
          <w:rPr>
            <w:lang w:val="vi-VN"/>
          </w:rPr>
          <w:t>.</w:t>
        </w:r>
      </w:ins>
      <w:ins w:id="29" w:author="Microsoft Office User" w:date="2020-03-26T11:23:00Z">
        <w:r w:rsidR="00616469">
          <w:rPr>
            <w:lang w:val="vi-VN"/>
          </w:rPr>
          <w:t xml:space="preserve"> Như vậy ta s</w:t>
        </w:r>
      </w:ins>
      <w:ins w:id="30" w:author="Microsoft Office User" w:date="2020-03-26T11:24:00Z">
        <w:r w:rsidR="00616469">
          <w:rPr>
            <w:lang w:val="vi-VN"/>
          </w:rPr>
          <w:t>ẽ đi tìm phương trình đường thẳng</w:t>
        </w:r>
      </w:ins>
      <w:ins w:id="31" w:author="Microsoft Office User" w:date="2020-03-26T11:25:00Z">
        <w:r w:rsidR="00616469">
          <w:rPr>
            <w:lang w:val="vi-VN"/>
          </w:rPr>
          <w:t>,</w:t>
        </w:r>
      </w:ins>
      <w:ins w:id="32" w:author="Microsoft Office User" w:date="2020-03-26T11:24:00Z">
        <w:r w:rsidR="00616469">
          <w:rPr>
            <w:lang w:val="vi-VN"/>
          </w:rPr>
          <w:t xml:space="preserve"> càng </w:t>
        </w:r>
      </w:ins>
      <w:ins w:id="33" w:author="Microsoft Office User" w:date="2020-03-26T11:25:00Z">
        <w:r w:rsidR="00616469">
          <w:rPr>
            <w:lang w:val="vi-VN"/>
          </w:rPr>
          <w:t>sát càng tốt, cho phép tính các giá trị dự báo (p</w:t>
        </w:r>
      </w:ins>
      <w:ins w:id="34" w:author="Microsoft Office User" w:date="2020-03-26T11:26:00Z">
        <w:r w:rsidR="00616469">
          <w:rPr>
            <w:lang w:val="vi-VN"/>
          </w:rPr>
          <w:t>redict values) của biến phụ th</w:t>
        </w:r>
        <w:r w:rsidR="00641FCF">
          <w:rPr>
            <w:lang w:val="vi-VN"/>
          </w:rPr>
          <w:t>uôc</w:t>
        </w:r>
      </w:ins>
      <w:ins w:id="35" w:author="Microsoft Office User" w:date="2020-03-26T11:29:00Z">
        <w:r w:rsidR="00641FCF">
          <w:rPr>
            <w:lang w:val="vi-VN"/>
          </w:rPr>
          <w:t xml:space="preserve"> </w:t>
        </w:r>
      </w:ins>
      <w:ins w:id="36" w:author="Microsoft Office User" w:date="2020-03-26T13:28:00Z">
        <w:r w:rsidR="00B83D5C" w:rsidRPr="00B83D5C">
          <w:rPr>
            <w:lang w:val="vi-VN"/>
            <w:rPrChange w:id="37" w:author="Microsoft Office User" w:date="2020-03-26T13:28:00Z">
              <w:rPr/>
            </w:rPrChange>
          </w:rPr>
          <w:t>t</w:t>
        </w:r>
        <w:r w:rsidR="00B83D5C">
          <w:rPr>
            <w:lang w:val="vi-VN"/>
          </w:rPr>
          <w:t>ại</w:t>
        </w:r>
      </w:ins>
      <w:ins w:id="38" w:author="Microsoft Office User" w:date="2020-03-26T11:29:00Z">
        <w:r w:rsidR="00641FCF">
          <w:rPr>
            <w:lang w:val="vi-VN"/>
          </w:rPr>
          <w:t xml:space="preserve"> các giá trị biến độc lập</w:t>
        </w:r>
      </w:ins>
      <w:ins w:id="39" w:author="Microsoft Office User" w:date="2020-03-26T13:28:00Z">
        <w:r w:rsidR="00B83D5C">
          <w:rPr>
            <w:lang w:val="vi-VN"/>
          </w:rPr>
          <w:t xml:space="preserve"> sát với dữ liệu observed nhất</w:t>
        </w:r>
      </w:ins>
      <w:ins w:id="40" w:author="Microsoft Office User" w:date="2020-03-26T11:29:00Z">
        <w:r w:rsidR="00641FCF">
          <w:rPr>
            <w:lang w:val="vi-VN"/>
          </w:rPr>
          <w:t>.</w:t>
        </w:r>
      </w:ins>
    </w:p>
    <w:p w14:paraId="25CBAE8B" w14:textId="77777777" w:rsidR="00475360" w:rsidRDefault="00475360">
      <w:pPr>
        <w:rPr>
          <w:ins w:id="41" w:author="Microsoft Office User" w:date="2020-03-26T11:30:00Z"/>
          <w:lang w:val="vi-VN"/>
        </w:rPr>
      </w:pPr>
    </w:p>
    <w:p w14:paraId="7A987DDE" w14:textId="606F8C6C" w:rsidR="00820292" w:rsidRDefault="00D1516A">
      <w:pPr>
        <w:rPr>
          <w:ins w:id="42" w:author="Microsoft Office User" w:date="2020-03-26T11:22:00Z"/>
          <w:lang w:val="vi-VN"/>
        </w:rPr>
      </w:pPr>
      <w:ins w:id="43" w:author="Microsoft Office User" w:date="2020-03-26T11:29:00Z">
        <w:r>
          <w:rPr>
            <w:lang w:val="vi-VN"/>
          </w:rPr>
          <w:t>Cách</w:t>
        </w:r>
        <w:r w:rsidR="003B368A">
          <w:rPr>
            <w:lang w:val="vi-VN"/>
          </w:rPr>
          <w:t xml:space="preserve"> đánh </w:t>
        </w:r>
      </w:ins>
      <w:ins w:id="44" w:author="Microsoft Office User" w:date="2020-03-26T11:30:00Z">
        <w:r w:rsidR="003B368A">
          <w:rPr>
            <w:lang w:val="vi-VN"/>
          </w:rPr>
          <w:t>giá thế nào là “</w:t>
        </w:r>
      </w:ins>
      <w:ins w:id="45" w:author="Microsoft Office User" w:date="2020-03-26T13:29:00Z">
        <w:r w:rsidR="009964B9">
          <w:rPr>
            <w:lang w:val="vi-VN"/>
          </w:rPr>
          <w:t>sát</w:t>
        </w:r>
        <w:r w:rsidR="002D29DC">
          <w:rPr>
            <w:lang w:val="vi-VN"/>
          </w:rPr>
          <w:t xml:space="preserve"> nhất</w:t>
        </w:r>
      </w:ins>
      <w:ins w:id="46" w:author="Microsoft Office User" w:date="2020-03-26T11:30:00Z">
        <w:r w:rsidR="003B368A">
          <w:rPr>
            <w:lang w:val="vi-VN"/>
          </w:rPr>
          <w:t>”</w:t>
        </w:r>
      </w:ins>
      <w:ins w:id="47" w:author="Microsoft Office User" w:date="2020-03-26T13:29:00Z">
        <w:r w:rsidR="00420143">
          <w:rPr>
            <w:lang w:val="vi-VN"/>
          </w:rPr>
          <w:t xml:space="preserve"> (best fit)</w:t>
        </w:r>
      </w:ins>
      <w:ins w:id="48" w:author="Microsoft Office User" w:date="2020-03-26T11:30:00Z">
        <w:r w:rsidR="003B368A">
          <w:rPr>
            <w:lang w:val="vi-VN"/>
          </w:rPr>
          <w:t xml:space="preserve"> của hồi quy tuyến tính có thể được sử dụng bằng một số phương pháp khác nhau.</w:t>
        </w:r>
      </w:ins>
    </w:p>
    <w:p w14:paraId="2D32F268" w14:textId="2D5F76D5" w:rsidR="00B63606" w:rsidRDefault="00B63606">
      <w:pPr>
        <w:rPr>
          <w:ins w:id="49" w:author="Microsoft Office User" w:date="2020-03-26T11:31:00Z"/>
          <w:lang w:val="vi-VN"/>
        </w:rPr>
      </w:pPr>
    </w:p>
    <w:p w14:paraId="425EA4B7" w14:textId="5E13C024" w:rsidR="004567F7" w:rsidRDefault="004567F7">
      <w:pPr>
        <w:rPr>
          <w:ins w:id="50" w:author="Microsoft Office User" w:date="2020-03-26T11:31:00Z"/>
          <w:lang w:val="vi-VN"/>
        </w:rPr>
      </w:pPr>
      <w:ins w:id="51" w:author="Microsoft Office User" w:date="2020-03-26T11:31:00Z">
        <w:r>
          <w:rPr>
            <w:lang w:val="vi-VN"/>
          </w:rPr>
          <w:t>Bắt đầu từ phương trình đường thẳng đơn giản:</w:t>
        </w:r>
      </w:ins>
    </w:p>
    <w:p w14:paraId="36BF1133" w14:textId="6FFF6C6A" w:rsidR="004567F7" w:rsidRDefault="004567F7" w:rsidP="004567F7">
      <w:pPr>
        <w:jc w:val="center"/>
        <w:rPr>
          <w:ins w:id="52" w:author="Microsoft Office User" w:date="2020-03-26T13:30:00Z"/>
          <w:lang w:val="vi-VN"/>
        </w:rPr>
      </w:pPr>
      <w:ins w:id="53" w:author="Microsoft Office User" w:date="2020-03-26T11:31:00Z">
        <w:r>
          <w:rPr>
            <w:lang w:val="vi-VN"/>
          </w:rPr>
          <w:t>$$y = \alpha +</w:t>
        </w:r>
      </w:ins>
      <w:ins w:id="54" w:author="Microsoft Office User" w:date="2020-03-26T11:32:00Z">
        <w:r>
          <w:rPr>
            <w:lang w:val="vi-VN"/>
          </w:rPr>
          <w:t xml:space="preserve"> \beta x</w:t>
        </w:r>
      </w:ins>
      <w:ins w:id="55" w:author="Microsoft Office User" w:date="2020-03-26T11:31:00Z">
        <w:r>
          <w:rPr>
            <w:lang w:val="vi-VN"/>
          </w:rPr>
          <w:t>$$</w:t>
        </w:r>
      </w:ins>
    </w:p>
    <w:p w14:paraId="34EF1C8A" w14:textId="77777777" w:rsidR="007501DF" w:rsidRDefault="007501DF">
      <w:pPr>
        <w:jc w:val="center"/>
        <w:rPr>
          <w:ins w:id="56" w:author="Microsoft Office User" w:date="2020-03-26T11:31:00Z"/>
          <w:lang w:val="vi-VN"/>
        </w:rPr>
        <w:pPrChange w:id="57" w:author="Microsoft Office User" w:date="2020-03-26T11:32:00Z">
          <w:pPr/>
        </w:pPrChange>
      </w:pPr>
    </w:p>
    <w:p w14:paraId="37701FB5" w14:textId="3B4D1C5D" w:rsidR="004567F7" w:rsidRPr="004E1714" w:rsidRDefault="004567F7">
      <w:pPr>
        <w:rPr>
          <w:ins w:id="58" w:author="Microsoft Office User" w:date="2020-03-26T11:33:00Z"/>
          <w:lang w:val="vi-VN"/>
        </w:rPr>
      </w:pPr>
      <w:ins w:id="59" w:author="Microsoft Office User" w:date="2020-03-26T11:32:00Z">
        <w:r>
          <w:rPr>
            <w:lang w:val="vi-VN"/>
          </w:rPr>
          <w:t xml:space="preserve">Trong đó $$\beta$$ được gọi là hệ số góc và </w:t>
        </w:r>
      </w:ins>
      <w:ins w:id="60" w:author="Microsoft Office User" w:date="2020-03-26T11:33:00Z">
        <w:r>
          <w:rPr>
            <w:lang w:val="vi-VN"/>
          </w:rPr>
          <w:t>$$\alpha$$ là hệ số</w:t>
        </w:r>
      </w:ins>
      <w:ins w:id="61" w:author="Microsoft Office User" w:date="2020-03-26T12:02:00Z">
        <w:r w:rsidR="008D1E8F">
          <w:rPr>
            <w:lang w:val="vi-VN"/>
          </w:rPr>
          <w:t xml:space="preserve"> cắt</w:t>
        </w:r>
      </w:ins>
      <w:ins w:id="62" w:author="Microsoft Office User" w:date="2020-03-26T11:33:00Z">
        <w:r>
          <w:rPr>
            <w:lang w:val="vi-VN"/>
          </w:rPr>
          <w:t xml:space="preserve"> intercept</w:t>
        </w:r>
      </w:ins>
      <w:ins w:id="63" w:author="Microsoft Office User" w:date="2020-03-26T13:30:00Z">
        <w:r w:rsidR="00BA4750">
          <w:rPr>
            <w:lang w:val="vi-VN"/>
          </w:rPr>
          <w:t>.</w:t>
        </w:r>
      </w:ins>
    </w:p>
    <w:p w14:paraId="73C0AB29" w14:textId="33846A46" w:rsidR="004567F7" w:rsidRDefault="004567F7">
      <w:pPr>
        <w:rPr>
          <w:ins w:id="64" w:author="Microsoft Office User" w:date="2020-03-26T11:22:00Z"/>
          <w:lang w:val="vi-VN"/>
        </w:rPr>
      </w:pPr>
      <w:ins w:id="65" w:author="Microsoft Office User" w:date="2020-03-26T11:33:00Z">
        <w:r>
          <w:rPr>
            <w:lang w:val="vi-VN"/>
          </w:rPr>
          <w:t xml:space="preserve">Để dựng được phương trình quan </w:t>
        </w:r>
      </w:ins>
      <w:ins w:id="66" w:author="Microsoft Office User" w:date="2020-03-26T11:34:00Z">
        <w:r>
          <w:rPr>
            <w:lang w:val="vi-VN"/>
          </w:rPr>
          <w:t>hệ này chúng ta có được một bộ dữ liệu thực nghiệm observations gồm tập hợp các cặp giá trị</w:t>
        </w:r>
      </w:ins>
      <w:ins w:id="67" w:author="Microsoft Office User" w:date="2020-03-26T11:35:00Z">
        <w:r>
          <w:rPr>
            <w:lang w:val="vi-VN"/>
          </w:rPr>
          <w:t xml:space="preserve"> </w:t>
        </w:r>
        <w:r w:rsidRPr="004567F7">
          <w:rPr>
            <w:lang w:val="vi-VN"/>
          </w:rPr>
          <w:t>{(x</w:t>
        </w:r>
        <w:r w:rsidRPr="004567F7">
          <w:rPr>
            <w:vertAlign w:val="subscript"/>
            <w:lang w:val="vi-VN"/>
            <w:rPrChange w:id="68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, y</w:t>
        </w:r>
        <w:r w:rsidRPr="004567F7">
          <w:rPr>
            <w:vertAlign w:val="subscript"/>
            <w:lang w:val="vi-VN"/>
            <w:rPrChange w:id="69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), i = 1, ..., n}.</w:t>
        </w:r>
      </w:ins>
    </w:p>
    <w:p w14:paraId="465A0928" w14:textId="49DF17C0" w:rsidR="00616469" w:rsidRDefault="00616469">
      <w:pPr>
        <w:rPr>
          <w:ins w:id="70" w:author="Microsoft Office User" w:date="2020-03-26T11:35:00Z"/>
          <w:lang w:val="vi-VN"/>
        </w:rPr>
      </w:pPr>
    </w:p>
    <w:p w14:paraId="0E9EF5B9" w14:textId="129BB6C8" w:rsidR="00666109" w:rsidRDefault="00666109">
      <w:pPr>
        <w:rPr>
          <w:ins w:id="71" w:author="Microsoft Office User" w:date="2020-03-26T11:35:00Z"/>
          <w:lang w:val="vi-VN"/>
        </w:rPr>
      </w:pPr>
      <w:ins w:id="72" w:author="Microsoft Office User" w:date="2020-03-26T11:35:00Z">
        <w:r>
          <w:rPr>
            <w:lang w:val="vi-VN"/>
          </w:rPr>
          <w:t xml:space="preserve">Ta có thể mô tả lại quan hệ tuyến tính của </w:t>
        </w:r>
      </w:ins>
      <w:ins w:id="73" w:author="Microsoft Office User" w:date="2020-03-26T11:36:00Z">
        <w:r>
          <w:rPr>
            <w:lang w:val="vi-VN"/>
          </w:rPr>
          <w:t>bộ dữ liệu này với tham gia của 1 giá trị nữa là giá trị</w:t>
        </w:r>
      </w:ins>
      <w:ins w:id="74" w:author="Microsoft Office User" w:date="2020-03-26T11:54:00Z">
        <w:r w:rsidR="00705BCC" w:rsidRPr="00705BCC">
          <w:rPr>
            <w:lang w:val="vi-VN"/>
            <w:rPrChange w:id="75" w:author="Microsoft Office User" w:date="2020-03-26T11:54:00Z">
              <w:rPr/>
            </w:rPrChange>
          </w:rPr>
          <w:t xml:space="preserve"> sai số</w:t>
        </w:r>
        <w:r w:rsidR="00705BCC">
          <w:rPr>
            <w:lang w:val="vi-VN"/>
          </w:rPr>
          <w:t xml:space="preserve"> (</w:t>
        </w:r>
      </w:ins>
      <w:ins w:id="76" w:author="Microsoft Office User" w:date="2020-03-26T11:36:00Z">
        <w:r>
          <w:rPr>
            <w:lang w:val="vi-VN"/>
          </w:rPr>
          <w:t>error</w:t>
        </w:r>
      </w:ins>
      <w:ins w:id="77" w:author="Microsoft Office User" w:date="2020-03-26T11:54:00Z">
        <w:r w:rsidR="00705BCC">
          <w:rPr>
            <w:lang w:val="vi-VN"/>
          </w:rPr>
          <w:t>)</w:t>
        </w:r>
      </w:ins>
      <w:ins w:id="78" w:author="Microsoft Office User" w:date="2020-03-26T11:58:00Z">
        <w:r w:rsidR="004B4635">
          <w:rPr>
            <w:lang w:val="vi-VN"/>
          </w:rPr>
          <w:t xml:space="preserve"> hay còn </w:t>
        </w:r>
      </w:ins>
      <w:ins w:id="79" w:author="Microsoft Office User" w:date="2020-03-26T11:59:00Z">
        <w:r w:rsidR="004B4635">
          <w:rPr>
            <w:lang w:val="vi-VN"/>
          </w:rPr>
          <w:t xml:space="preserve">gọi là phần </w:t>
        </w:r>
        <w:r w:rsidR="00FC620B">
          <w:rPr>
            <w:lang w:val="vi-VN"/>
          </w:rPr>
          <w:t>dư (</w:t>
        </w:r>
        <w:r w:rsidR="00FC620B" w:rsidRPr="00FC620B">
          <w:rPr>
            <w:lang w:val="vi-VN"/>
          </w:rPr>
          <w:t>residuals</w:t>
        </w:r>
        <w:r w:rsidR="00FC620B">
          <w:rPr>
            <w:lang w:val="vi-VN"/>
          </w:rPr>
          <w:t>)</w:t>
        </w:r>
      </w:ins>
      <w:ins w:id="80" w:author="Microsoft Office User" w:date="2020-03-26T11:54:00Z">
        <w:r w:rsidR="006E51CF">
          <w:rPr>
            <w:lang w:val="vi-VN"/>
          </w:rPr>
          <w:t xml:space="preserve"> </w:t>
        </w:r>
      </w:ins>
      <w:ins w:id="81" w:author="Microsoft Office User" w:date="2020-03-26T11:36:00Z">
        <w:r>
          <w:rPr>
            <w:lang w:val="vi-VN"/>
          </w:rPr>
          <w:t>$$\epsilon</w:t>
        </w:r>
      </w:ins>
      <w:ins w:id="82" w:author="Microsoft Office User" w:date="2020-03-26T11:38:00Z">
        <w:r w:rsidR="00F53448">
          <w:rPr>
            <w:lang w:val="vi-VN"/>
          </w:rPr>
          <w:t>_</w:t>
        </w:r>
      </w:ins>
      <w:ins w:id="83" w:author="Microsoft Office User" w:date="2020-03-26T11:36:00Z">
        <w:r>
          <w:rPr>
            <w:lang w:val="vi-VN"/>
          </w:rPr>
          <w:t>i$$</w:t>
        </w:r>
      </w:ins>
    </w:p>
    <w:p w14:paraId="1B3C1F7F" w14:textId="665153DA" w:rsidR="002F694B" w:rsidRDefault="002F694B" w:rsidP="002F694B">
      <w:pPr>
        <w:jc w:val="center"/>
        <w:rPr>
          <w:ins w:id="84" w:author="Microsoft Office User" w:date="2020-03-26T11:38:00Z"/>
          <w:lang w:val="vi-VN"/>
        </w:rPr>
      </w:pPr>
      <w:ins w:id="85" w:author="Microsoft Office User" w:date="2020-03-26T11:38:00Z">
        <w:r>
          <w:rPr>
            <w:lang w:val="vi-VN"/>
          </w:rPr>
          <w:t>$$y_i = \alpha + \beta x_i + \</w:t>
        </w:r>
      </w:ins>
      <w:proofErr w:type="spellStart"/>
      <w:ins w:id="86" w:author="Microsoft Office User" w:date="2020-03-26T11:39:00Z">
        <w:r>
          <w:t>epsilon_i</w:t>
        </w:r>
      </w:ins>
      <w:proofErr w:type="spellEnd"/>
      <w:ins w:id="87" w:author="Microsoft Office User" w:date="2020-03-26T11:38:00Z">
        <w:r>
          <w:rPr>
            <w:lang w:val="vi-VN"/>
          </w:rPr>
          <w:t>$$</w:t>
        </w:r>
      </w:ins>
    </w:p>
    <w:p w14:paraId="4EA5CE10" w14:textId="42416BA0" w:rsidR="00666109" w:rsidRDefault="00666109">
      <w:pPr>
        <w:rPr>
          <w:ins w:id="88" w:author="Microsoft Office User" w:date="2020-03-26T11:48:00Z"/>
          <w:lang w:val="vi-VN"/>
        </w:rPr>
      </w:pPr>
    </w:p>
    <w:p w14:paraId="62CAA361" w14:textId="49439481" w:rsidR="004D776F" w:rsidRPr="00AB1E79" w:rsidRDefault="00AB1E79">
      <w:pPr>
        <w:rPr>
          <w:ins w:id="89" w:author="Microsoft Office User" w:date="2020-03-26T11:21:00Z"/>
          <w:lang w:val="vi-VN"/>
        </w:rPr>
      </w:pPr>
      <w:ins w:id="90" w:author="Microsoft Office User" w:date="2020-03-26T11:48:00Z">
        <w:r>
          <w:rPr>
            <w:lang w:val="vi-VN"/>
          </w:rPr>
          <w:t xml:space="preserve">Có thể </w:t>
        </w:r>
      </w:ins>
      <w:ins w:id="91" w:author="Microsoft Office User" w:date="2020-03-26T11:49:00Z">
        <w:r>
          <w:rPr>
            <w:lang w:val="vi-VN"/>
          </w:rPr>
          <w:t>thấy quan hệ giữa 2 biến này được thể hiện dựa trên 2 hệ số $$\alpha</w:t>
        </w:r>
      </w:ins>
      <w:ins w:id="92" w:author="Microsoft Office User" w:date="2020-03-26T11:50:00Z">
        <w:r>
          <w:rPr>
            <w:lang w:val="vi-VN"/>
          </w:rPr>
          <w:t>$$ và $$\beta$$</w:t>
        </w:r>
      </w:ins>
      <w:ins w:id="93" w:author="Microsoft Office User" w:date="2020-03-26T11:51:00Z">
        <w:r w:rsidR="00705BCC">
          <w:rPr>
            <w:lang w:val="vi-VN"/>
          </w:rPr>
          <w:t xml:space="preserve"> của đường hồi quy</w:t>
        </w:r>
      </w:ins>
    </w:p>
    <w:p w14:paraId="30491A72" w14:textId="1397E4F7" w:rsidR="007C7619" w:rsidRPr="00DF2B48" w:rsidDel="00705BCC" w:rsidRDefault="00705BCC">
      <w:pPr>
        <w:rPr>
          <w:del w:id="94" w:author="Microsoft Office User" w:date="2020-03-26T11:22:00Z"/>
          <w:lang w:val="vi-VN"/>
        </w:rPr>
      </w:pPr>
      <w:ins w:id="95" w:author="Microsoft Office User" w:date="2020-03-26T11:51:00Z">
        <w:r>
          <w:rPr>
            <w:lang w:val="vi-VN"/>
          </w:rPr>
          <w:t>Như đã nói ở trên, việc đánh giá thế nào là sát nhất (best fit) có thể có nhiều phương pháp.</w:t>
        </w:r>
      </w:ins>
      <w:ins w:id="96" w:author="Microsoft Office User" w:date="2020-03-26T11:52:00Z">
        <w:r>
          <w:rPr>
            <w:lang w:val="vi-VN"/>
          </w:rPr>
          <w:t xml:space="preserve"> Phổ biến nhất là đánh giá dựa trên phương pháp bình phương nhỏ nhất</w:t>
        </w:r>
      </w:ins>
      <w:ins w:id="97" w:author="Microsoft Office User" w:date="2020-03-26T12:01:00Z">
        <w:r w:rsidR="00DF2B48">
          <w:rPr>
            <w:lang w:val="vi-VN"/>
          </w:rPr>
          <w:t xml:space="preserve"> (OLS)</w:t>
        </w:r>
      </w:ins>
      <w:ins w:id="98" w:author="Microsoft Office User" w:date="2020-03-26T12:02:00Z">
        <w:r w:rsidR="007215FD">
          <w:rPr>
            <w:lang w:val="vi-VN"/>
          </w:rPr>
          <w:t>.</w:t>
        </w:r>
      </w:ins>
    </w:p>
    <w:p w14:paraId="10B3D60C" w14:textId="77777777" w:rsidR="00705BCC" w:rsidRPr="002366FF" w:rsidRDefault="00705BCC">
      <w:pPr>
        <w:rPr>
          <w:ins w:id="99" w:author="Microsoft Office User" w:date="2020-03-26T11:50:00Z"/>
          <w:lang w:val="vi-VN"/>
        </w:rPr>
      </w:pPr>
    </w:p>
    <w:p w14:paraId="648964BA" w14:textId="77777777" w:rsidR="00E832C4" w:rsidRDefault="00E832C4">
      <w:pPr>
        <w:rPr>
          <w:lang w:val="vi-VN"/>
        </w:rPr>
      </w:pPr>
    </w:p>
    <w:p w14:paraId="230276AC" w14:textId="24339699" w:rsidR="001169EB" w:rsidRDefault="005322F6">
      <w:pPr>
        <w:rPr>
          <w:lang w:val="vi-VN"/>
        </w:rPr>
      </w:pPr>
      <w:ins w:id="100" w:author="Microsoft Office User" w:date="2020-03-26T12:02:00Z">
        <w:r>
          <w:rPr>
            <w:lang w:val="vi-VN"/>
          </w:rPr>
          <w:t xml:space="preserve">Để hiểu rõ hơn ta có thể </w:t>
        </w:r>
      </w:ins>
      <w:del w:id="101" w:author="Microsoft Office User" w:date="2020-03-26T12:03:00Z">
        <w:r w:rsidR="001169EB" w:rsidDel="005322F6">
          <w:rPr>
            <w:lang w:val="vi-VN"/>
          </w:rPr>
          <w:delText xml:space="preserve">Bắt </w:delText>
        </w:r>
      </w:del>
      <w:ins w:id="102" w:author="Microsoft Office User" w:date="2020-03-26T12:03:00Z">
        <w:r>
          <w:rPr>
            <w:lang w:val="vi-VN"/>
          </w:rPr>
          <w:t xml:space="preserve">bắt </w:t>
        </w:r>
      </w:ins>
      <w:r w:rsidR="001169EB">
        <w:rPr>
          <w:lang w:val="vi-VN"/>
        </w:rPr>
        <w:t>đầu với bài toán đơn giản sử dụng bộ dữ liệu mẫu có sẵn trên R</w:t>
      </w:r>
    </w:p>
    <w:p w14:paraId="3BA3CA3E" w14:textId="77777777" w:rsidR="005322F6" w:rsidRPr="004E1714" w:rsidRDefault="005322F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55D150FD" w:rsidR="001169EB" w:rsidRDefault="001169EB">
      <w:pPr>
        <w:rPr>
          <w:ins w:id="103" w:author="Microsoft Office User" w:date="2020-03-24T17:1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F7DC2" w14:paraId="648A5172" w14:textId="77777777" w:rsidTr="006F7DC2">
        <w:trPr>
          <w:ins w:id="104" w:author="Microsoft Office User" w:date="2020-03-24T17:15:00Z"/>
        </w:trPr>
        <w:tc>
          <w:tcPr>
            <w:tcW w:w="9010" w:type="dxa"/>
          </w:tcPr>
          <w:p w14:paraId="271404C8" w14:textId="77777777" w:rsidR="006F7DC2" w:rsidRPr="006F7DC2" w:rsidRDefault="006F7DC2" w:rsidP="006F7DC2">
            <w:pPr>
              <w:rPr>
                <w:ins w:id="105" w:author="Microsoft Office User" w:date="2020-03-24T17:15:00Z"/>
                <w:lang w:val="vi-VN"/>
              </w:rPr>
            </w:pPr>
            <w:ins w:id="106" w:author="Microsoft Office User" w:date="2020-03-24T17:15:00Z">
              <w:r w:rsidRPr="006F7DC2">
                <w:rPr>
                  <w:lang w:val="vi-VN"/>
                </w:rPr>
                <w:t>'data.frame':</w:t>
              </w:r>
              <w:r w:rsidRPr="006F7DC2">
                <w:rPr>
                  <w:lang w:val="vi-VN"/>
                </w:rPr>
                <w:tab/>
                <w:t>50 obs. of  2 variables:</w:t>
              </w:r>
            </w:ins>
          </w:p>
          <w:p w14:paraId="4608253A" w14:textId="77777777" w:rsidR="006F7DC2" w:rsidRPr="006F7DC2" w:rsidRDefault="006F7DC2" w:rsidP="006F7DC2">
            <w:pPr>
              <w:rPr>
                <w:ins w:id="107" w:author="Microsoft Office User" w:date="2020-03-24T17:15:00Z"/>
                <w:lang w:val="vi-VN"/>
              </w:rPr>
            </w:pPr>
            <w:ins w:id="108" w:author="Microsoft Office User" w:date="2020-03-24T17:15:00Z">
              <w:r w:rsidRPr="006F7DC2">
                <w:rPr>
                  <w:lang w:val="vi-VN"/>
                </w:rPr>
                <w:t xml:space="preserve"> $ speed: num  4 4 7 7 8 9 10 10 10 11 ...</w:t>
              </w:r>
            </w:ins>
          </w:p>
          <w:p w14:paraId="285BCB13" w14:textId="4189013B" w:rsidR="006F7DC2" w:rsidRPr="000E0636" w:rsidRDefault="006F7DC2" w:rsidP="006F7DC2">
            <w:pPr>
              <w:rPr>
                <w:ins w:id="109" w:author="Microsoft Office User" w:date="2020-03-24T17:15:00Z"/>
                <w:rPrChange w:id="110" w:author="Microsoft Office User" w:date="2020-03-24T17:15:00Z">
                  <w:rPr>
                    <w:ins w:id="111" w:author="Microsoft Office User" w:date="2020-03-24T17:15:00Z"/>
                    <w:lang w:val="vi-VN"/>
                  </w:rPr>
                </w:rPrChange>
              </w:rPr>
            </w:pPr>
            <w:ins w:id="112" w:author="Microsoft Office User" w:date="2020-03-24T17:15:00Z">
              <w:r w:rsidRPr="006F7DC2">
                <w:rPr>
                  <w:lang w:val="vi-VN"/>
                </w:rPr>
                <w:t xml:space="preserve"> $ dist : num  2 10 4 22 16 10 18 26 34 17 ...</w:t>
              </w:r>
            </w:ins>
          </w:p>
        </w:tc>
      </w:tr>
    </w:tbl>
    <w:p w14:paraId="5A1CE6A1" w14:textId="77777777" w:rsidR="006F7DC2" w:rsidRDefault="006F7DC2">
      <w:pPr>
        <w:rPr>
          <w:lang w:val="vi-VN"/>
        </w:rPr>
      </w:pPr>
    </w:p>
    <w:p w14:paraId="4FFD344F" w14:textId="6E239A35" w:rsidR="0014359D" w:rsidRDefault="000E0636">
      <w:pPr>
        <w:rPr>
          <w:ins w:id="113" w:author="Microsoft Office User" w:date="2020-03-24T17:17:00Z"/>
          <w:lang w:val="vi-VN"/>
        </w:rPr>
      </w:pPr>
      <w:ins w:id="114" w:author="Microsoft Office User" w:date="2020-03-24T17:15:00Z">
        <w:r>
          <w:rPr>
            <w:lang w:val="vi-VN"/>
          </w:rPr>
          <w:t xml:space="preserve">Đây là </w:t>
        </w:r>
      </w:ins>
      <w:del w:id="115" w:author="Microsoft Office User" w:date="2020-03-24T17:15:00Z">
        <w:r w:rsidR="0014359D" w:rsidDel="000E0636">
          <w:rPr>
            <w:lang w:val="vi-VN"/>
          </w:rPr>
          <w:delText>B</w:delText>
        </w:r>
      </w:del>
      <w:ins w:id="116" w:author="Microsoft Office User" w:date="2020-03-24T17:15:00Z">
        <w:r>
          <w:rPr>
            <w:lang w:val="vi-VN"/>
          </w:rPr>
          <w:t>b</w:t>
        </w:r>
      </w:ins>
      <w:r w:rsidR="0014359D">
        <w:rPr>
          <w:lang w:val="vi-VN"/>
        </w:rPr>
        <w:t xml:space="preserve">ộ dữ liệu này có 2 biến </w:t>
      </w:r>
      <w:ins w:id="117" w:author="Microsoft Office User" w:date="2020-03-24T17:16:00Z">
        <w:r>
          <w:rPr>
            <w:lang w:val="vi-VN"/>
          </w:rPr>
          <w:t xml:space="preserve">là </w:t>
        </w:r>
      </w:ins>
      <w:r w:rsidR="0014359D" w:rsidRPr="0014359D">
        <w:rPr>
          <w:lang w:val="vi-VN"/>
        </w:rPr>
        <w:t>t</w:t>
      </w:r>
      <w:r w:rsidR="0014359D">
        <w:rPr>
          <w:lang w:val="vi-VN"/>
        </w:rPr>
        <w:t>ốc độ xe speed và khoảng cách dist</w:t>
      </w:r>
      <w:ins w:id="118" w:author="Microsoft Office User" w:date="2020-03-24T17:16:00Z">
        <w:r>
          <w:rPr>
            <w:lang w:val="vi-VN"/>
          </w:rPr>
          <w:t xml:space="preserve"> </w:t>
        </w:r>
        <w:r w:rsidR="00E04D32">
          <w:rPr>
            <w:lang w:val="vi-VN"/>
          </w:rPr>
          <w:t>cần để</w:t>
        </w:r>
        <w:r>
          <w:rPr>
            <w:lang w:val="vi-VN"/>
          </w:rPr>
          <w:t xml:space="preserve"> xe dừng hẳn</w:t>
        </w:r>
      </w:ins>
    </w:p>
    <w:p w14:paraId="66DFCD6D" w14:textId="391BAEF2" w:rsidR="00F27CDD" w:rsidRDefault="00F27CDD">
      <w:pPr>
        <w:rPr>
          <w:ins w:id="119" w:author="Microsoft Office User" w:date="2020-03-26T13:16:00Z"/>
          <w:lang w:val="vi-VN"/>
        </w:rPr>
      </w:pPr>
    </w:p>
    <w:p w14:paraId="76133F5F" w14:textId="32EE4436" w:rsidR="005B3C30" w:rsidRDefault="00242C34">
      <w:pPr>
        <w:rPr>
          <w:ins w:id="120" w:author="Microsoft Office User" w:date="2020-03-26T13:17:00Z"/>
          <w:lang w:val="vi-VN"/>
        </w:rPr>
      </w:pPr>
      <w:ins w:id="121" w:author="Microsoft Office User" w:date="2020-03-26T13:17:00Z">
        <w:r>
          <w:rPr>
            <w:lang w:val="vi-VN"/>
          </w:rPr>
          <w:t>Vẽ</w:t>
        </w:r>
      </w:ins>
      <w:ins w:id="122" w:author="Microsoft Office User" w:date="2020-03-26T13:18:00Z">
        <w:r w:rsidR="008D14E3">
          <w:rPr>
            <w:lang w:val="vi-VN"/>
          </w:rPr>
          <w:t xml:space="preserve"> thử</w:t>
        </w:r>
      </w:ins>
      <w:ins w:id="123" w:author="Microsoft Office User" w:date="2020-03-26T13:17:00Z">
        <w:r>
          <w:rPr>
            <w:lang w:val="vi-VN"/>
          </w:rPr>
          <w:t xml:space="preserve"> các điểm dữ liệu ta có: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D14E3" w14:paraId="2BDC5D49" w14:textId="77777777" w:rsidTr="008D14E3">
        <w:trPr>
          <w:ins w:id="124" w:author="Microsoft Office User" w:date="2020-03-26T13:17:00Z"/>
        </w:trPr>
        <w:tc>
          <w:tcPr>
            <w:tcW w:w="9010" w:type="dxa"/>
          </w:tcPr>
          <w:p w14:paraId="5E6142E6" w14:textId="77777777" w:rsidR="000B017F" w:rsidRPr="000B017F" w:rsidRDefault="000B017F" w:rsidP="000B017F">
            <w:pPr>
              <w:rPr>
                <w:ins w:id="125" w:author="Microsoft Office User" w:date="2020-03-26T13:20:00Z"/>
                <w:lang w:val="vi-VN"/>
              </w:rPr>
            </w:pPr>
            <w:ins w:id="126" w:author="Microsoft Office User" w:date="2020-03-26T13:20:00Z">
              <w:r w:rsidRPr="000B017F">
                <w:rPr>
                  <w:lang w:val="vi-VN"/>
                </w:rPr>
                <w:t>ds &lt;- cars</w:t>
              </w:r>
            </w:ins>
          </w:p>
          <w:p w14:paraId="545047A5" w14:textId="77777777" w:rsidR="000B017F" w:rsidRPr="000B017F" w:rsidRDefault="000B017F" w:rsidP="000B017F">
            <w:pPr>
              <w:rPr>
                <w:ins w:id="127" w:author="Microsoft Office User" w:date="2020-03-26T13:20:00Z"/>
                <w:lang w:val="vi-VN"/>
              </w:rPr>
            </w:pPr>
          </w:p>
          <w:p w14:paraId="26D979D5" w14:textId="77777777" w:rsidR="000B017F" w:rsidRPr="000B017F" w:rsidRDefault="000B017F" w:rsidP="000B017F">
            <w:pPr>
              <w:rPr>
                <w:ins w:id="128" w:author="Microsoft Office User" w:date="2020-03-26T13:20:00Z"/>
                <w:lang w:val="vi-VN"/>
              </w:rPr>
            </w:pPr>
            <w:ins w:id="129" w:author="Microsoft Office User" w:date="2020-03-26T13:20:00Z">
              <w:r w:rsidRPr="000B017F">
                <w:rPr>
                  <w:lang w:val="vi-VN"/>
                </w:rPr>
                <w:t>library(ggplot2)</w:t>
              </w:r>
            </w:ins>
          </w:p>
          <w:p w14:paraId="0023A1A5" w14:textId="0C0EE389" w:rsidR="000B017F" w:rsidRPr="000B017F" w:rsidRDefault="000B017F" w:rsidP="000B017F">
            <w:pPr>
              <w:rPr>
                <w:ins w:id="130" w:author="Microsoft Office User" w:date="2020-03-26T13:20:00Z"/>
                <w:lang w:val="vi-VN"/>
              </w:rPr>
            </w:pPr>
            <w:ins w:id="131" w:author="Microsoft Office User" w:date="2020-03-26T13:20:00Z">
              <w:r w:rsidRPr="000B017F">
                <w:rPr>
                  <w:lang w:val="vi-VN"/>
                </w:rPr>
                <w:lastRenderedPageBreak/>
                <w:t xml:space="preserve">ggplot(ds, aes(x = </w:t>
              </w:r>
            </w:ins>
            <w:ins w:id="132" w:author="Microsoft Office User" w:date="2020-03-26T13:51:00Z">
              <w:r w:rsidR="007704D4">
                <w:t>speed</w:t>
              </w:r>
            </w:ins>
            <w:ins w:id="133" w:author="Microsoft Office User" w:date="2020-03-26T13:20:00Z">
              <w:r w:rsidRPr="000B017F">
                <w:rPr>
                  <w:lang w:val="vi-VN"/>
                </w:rPr>
                <w:t xml:space="preserve">, y = </w:t>
              </w:r>
            </w:ins>
            <w:proofErr w:type="spellStart"/>
            <w:ins w:id="134" w:author="Microsoft Office User" w:date="2020-03-26T13:51:00Z">
              <w:r w:rsidR="0068116C">
                <w:t>dist</w:t>
              </w:r>
            </w:ins>
            <w:proofErr w:type="spellEnd"/>
            <w:ins w:id="135" w:author="Microsoft Office User" w:date="2020-03-26T13:20:00Z">
              <w:r w:rsidRPr="000B017F">
                <w:rPr>
                  <w:lang w:val="vi-VN"/>
                </w:rPr>
                <w:t>)) +  # Set up canvas with outcome variable on y-axis</w:t>
              </w:r>
            </w:ins>
          </w:p>
          <w:p w14:paraId="6B295630" w14:textId="71FCF26F" w:rsidR="000B017F" w:rsidRPr="000B017F" w:rsidRDefault="000B017F" w:rsidP="000B017F">
            <w:pPr>
              <w:rPr>
                <w:ins w:id="136" w:author="Microsoft Office User" w:date="2020-03-26T13:17:00Z"/>
                <w:rPrChange w:id="137" w:author="Microsoft Office User" w:date="2020-03-26T13:18:00Z">
                  <w:rPr>
                    <w:ins w:id="138" w:author="Microsoft Office User" w:date="2020-03-26T13:17:00Z"/>
                    <w:lang w:val="vi-VN"/>
                  </w:rPr>
                </w:rPrChange>
              </w:rPr>
            </w:pPr>
            <w:ins w:id="139" w:author="Microsoft Office User" w:date="2020-03-26T13:20:00Z">
              <w:r w:rsidRPr="000B017F">
                <w:rPr>
                  <w:lang w:val="vi-VN"/>
                </w:rPr>
                <w:t xml:space="preserve">  geom_point()  # Plot the actual points</w:t>
              </w:r>
            </w:ins>
          </w:p>
        </w:tc>
      </w:tr>
    </w:tbl>
    <w:p w14:paraId="4BD025E7" w14:textId="0B4AE637" w:rsidR="00242C34" w:rsidRDefault="00242C34">
      <w:pPr>
        <w:rPr>
          <w:ins w:id="140" w:author="Microsoft Office User" w:date="2020-03-26T13:17:00Z"/>
          <w:lang w:val="vi-VN"/>
        </w:rPr>
      </w:pPr>
    </w:p>
    <w:p w14:paraId="536E708B" w14:textId="77777777" w:rsidR="00242C34" w:rsidRDefault="00242C34">
      <w:pPr>
        <w:rPr>
          <w:lang w:val="vi-VN"/>
        </w:rPr>
      </w:pPr>
    </w:p>
    <w:p w14:paraId="7AEBA37D" w14:textId="0763DD70" w:rsidR="00230C16" w:rsidRDefault="002F1322">
      <w:pPr>
        <w:rPr>
          <w:ins w:id="141" w:author="Microsoft Office User" w:date="2020-03-26T13:21:00Z"/>
          <w:lang w:val="vi-VN"/>
        </w:rPr>
      </w:pPr>
      <w:ins w:id="142" w:author="Microsoft Office User" w:date="2020-03-26T13:41:00Z">
        <w:r w:rsidRPr="002F1322">
          <w:rPr>
            <w:noProof/>
            <w:lang w:val="vi-VN"/>
          </w:rPr>
          <w:drawing>
            <wp:inline distT="0" distB="0" distL="0" distR="0" wp14:anchorId="1D32C218" wp14:editId="7E98ADDB">
              <wp:extent cx="5727700" cy="3919220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7B96F92" w14:textId="5811A305" w:rsidR="00230C16" w:rsidRPr="004E1714" w:rsidRDefault="00230C16" w:rsidP="00230C16">
      <w:pPr>
        <w:jc w:val="center"/>
        <w:rPr>
          <w:ins w:id="143" w:author="Microsoft Office User" w:date="2020-03-26T13:22:00Z"/>
          <w:lang w:val="vi-VN"/>
          <w:rPrChange w:id="144" w:author="Microsoft Office User" w:date="2020-04-01T09:38:00Z">
            <w:rPr>
              <w:ins w:id="145" w:author="Microsoft Office User" w:date="2020-03-26T13:22:00Z"/>
            </w:rPr>
          </w:rPrChange>
        </w:rPr>
      </w:pPr>
      <w:ins w:id="146" w:author="Microsoft Office User" w:date="2020-03-26T13:22:00Z">
        <w:r w:rsidRPr="004E1714">
          <w:rPr>
            <w:lang w:val="vi-VN"/>
            <w:rPrChange w:id="147" w:author="Microsoft Office User" w:date="2020-04-01T09:38:00Z">
              <w:rPr/>
            </w:rPrChange>
          </w:rPr>
          <w:t>Fig 5.1</w:t>
        </w:r>
      </w:ins>
    </w:p>
    <w:p w14:paraId="37A7DE98" w14:textId="77777777" w:rsidR="00230C16" w:rsidRPr="004E1714" w:rsidRDefault="00230C16">
      <w:pPr>
        <w:jc w:val="center"/>
        <w:rPr>
          <w:ins w:id="148" w:author="Microsoft Office User" w:date="2020-03-26T13:21:00Z"/>
          <w:lang w:val="vi-VN"/>
        </w:rPr>
        <w:pPrChange w:id="149" w:author="Microsoft Office User" w:date="2020-03-26T13:21:00Z">
          <w:pPr/>
        </w:pPrChange>
      </w:pPr>
    </w:p>
    <w:p w14:paraId="7730495C" w14:textId="65CCBFEC" w:rsidR="00315BA6" w:rsidRDefault="00542168">
      <w:pPr>
        <w:rPr>
          <w:ins w:id="150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151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</w:t>
        </w:r>
      </w:ins>
      <w:ins w:id="152" w:author="Microsoft Office User" w:date="2020-03-24T17:17:00Z">
        <w:r w:rsidR="006176D8">
          <w:rPr>
            <w:lang w:val="vi-VN"/>
          </w:rPr>
          <w:t xml:space="preserve">tuyến tính </w:t>
        </w:r>
      </w:ins>
      <w:ins w:id="153" w:author="Microsoft Office User" w:date="2020-03-24T14:07:00Z">
        <w:r w:rsidR="00315BA6">
          <w:rPr>
            <w:lang w:val="vi-VN"/>
          </w:rPr>
          <w:t>như sau:</w:t>
        </w:r>
      </w:ins>
    </w:p>
    <w:p w14:paraId="58B2A66A" w14:textId="67875C4F" w:rsidR="00315BA6" w:rsidRPr="00BC327D" w:rsidRDefault="00BC327D">
      <w:pPr>
        <w:jc w:val="center"/>
        <w:rPr>
          <w:rPrChange w:id="154" w:author="Microsoft Office User" w:date="2020-03-26T13:50:00Z">
            <w:rPr>
              <w:lang w:val="vi-VN"/>
            </w:rPr>
          </w:rPrChange>
        </w:rPr>
        <w:pPrChange w:id="155" w:author="Microsoft Office User" w:date="2020-03-24T14:09:00Z">
          <w:pPr/>
        </w:pPrChange>
      </w:pPr>
      <w:ins w:id="156" w:author="Microsoft Office User" w:date="2020-03-26T13:50:00Z">
        <w:r>
          <w:t>$$</w:t>
        </w:r>
        <w:proofErr w:type="spellStart"/>
        <w:r>
          <w:t>y_dist</w:t>
        </w:r>
        <w:proofErr w:type="spellEnd"/>
        <w:r>
          <w:t xml:space="preserve"> = \</w:t>
        </w:r>
        <w:proofErr w:type="spellStart"/>
        <w:r>
          <w:t>alpha_speed</w:t>
        </w:r>
        <w:proofErr w:type="spellEnd"/>
        <w:r>
          <w:t xml:space="preserve"> + \</w:t>
        </w:r>
        <w:proofErr w:type="spellStart"/>
        <w:r>
          <w:t>beta_speed</w:t>
        </w:r>
        <w:proofErr w:type="spellEnd"/>
        <w:r>
          <w:t xml:space="preserve"> </w:t>
        </w:r>
        <w:proofErr w:type="spellStart"/>
        <w:r>
          <w:t>x_speed</w:t>
        </w:r>
        <w:proofErr w:type="spellEnd"/>
        <w:r>
          <w:t>$$</w:t>
        </w:r>
      </w:ins>
    </w:p>
    <w:p w14:paraId="687EA5A0" w14:textId="71C5650E" w:rsidR="00F60CDF" w:rsidRDefault="00F60CDF">
      <w:pPr>
        <w:rPr>
          <w:ins w:id="157" w:author="Microsoft Office User" w:date="2020-03-24T14:09:00Z"/>
          <w:lang w:val="vi-VN"/>
        </w:rPr>
      </w:pPr>
    </w:p>
    <w:p w14:paraId="3CC2AD84" w14:textId="016221E9" w:rsidR="00D90CF6" w:rsidRDefault="00D90CF6">
      <w:pPr>
        <w:rPr>
          <w:ins w:id="158" w:author="Microsoft Office User" w:date="2020-03-24T14:09:00Z"/>
          <w:lang w:val="vi-VN"/>
        </w:rPr>
      </w:pPr>
      <w:ins w:id="159" w:author="Microsoft Office User" w:date="2020-03-24T14:09:00Z">
        <w:r>
          <w:rPr>
            <w:lang w:val="vi-VN"/>
          </w:rPr>
          <w:t xml:space="preserve">Để tìm các hệ số hồi quy </w:t>
        </w:r>
      </w:ins>
      <w:ins w:id="160" w:author="Microsoft Office User" w:date="2020-03-26T13:51:00Z">
        <w:r w:rsidR="00BC772A" w:rsidRPr="00BC772A">
          <w:rPr>
            <w:lang w:val="vi-VN"/>
            <w:rPrChange w:id="161" w:author="Microsoft Office User" w:date="2020-03-26T13:51:00Z">
              <w:rPr/>
            </w:rPrChange>
          </w:rPr>
          <w:t>$$\alpha_speed$$</w:t>
        </w:r>
      </w:ins>
      <w:ins w:id="162" w:author="Microsoft Office User" w:date="2020-03-24T14:09:00Z">
        <w:r>
          <w:rPr>
            <w:lang w:val="vi-VN"/>
          </w:rPr>
          <w:t xml:space="preserve"> và </w:t>
        </w:r>
      </w:ins>
      <w:ins w:id="163" w:author="Microsoft Office User" w:date="2020-03-26T13:51:00Z">
        <w:r w:rsidR="00BC772A" w:rsidRPr="00BC772A">
          <w:rPr>
            <w:lang w:val="vi-VN"/>
            <w:rPrChange w:id="164" w:author="Microsoft Office User" w:date="2020-03-26T13:51:00Z">
              <w:rPr/>
            </w:rPrChange>
          </w:rPr>
          <w:t>$$\beta_speed$$</w:t>
        </w:r>
      </w:ins>
      <w:ins w:id="165" w:author="Microsoft Office User" w:date="2020-03-24T14:09:00Z"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5FBB26F2" w:rsidR="00457585" w:rsidRPr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ins w:id="166" w:author="Microsoft Office User" w:date="2020-03-26T13:23:00Z"/>
          <w:rFonts w:ascii="Courier New" w:eastAsia="Times New Roman" w:hAnsi="Courier New" w:cs="Courier New"/>
          <w:color w:val="000000"/>
          <w:sz w:val="20"/>
          <w:szCs w:val="20"/>
          <w:rPrChange w:id="167" w:author="Microsoft Office User" w:date="2020-03-26T13:23:00Z">
            <w:rPr>
              <w:ins w:id="168" w:author="Microsoft Office User" w:date="2020-03-26T13:23:00Z"/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</w:pPr>
      <w:del w:id="169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</w:delText>
        </w:r>
      </w:del>
      <w:ins w:id="170" w:author="Microsoft Office User" w:date="2020-03-26T11:46:00Z">
        <w:r w:rsidR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t>fi</w:t>
        </w:r>
      </w:ins>
      <w:ins w:id="171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t</w:t>
        </w:r>
      </w:ins>
      <w:del w:id="172" w:author="Microsoft Office User" w:date="2020-03-26T13:22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_cars</w:delText>
        </w:r>
      </w:del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3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&lt;-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4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5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6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7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~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8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ins w:id="179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, ds</w:t>
        </w:r>
      </w:ins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80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)</w:t>
      </w:r>
      <w:del w:id="181" w:author="Microsoft Office User" w:date="2020-03-26T13:22:00Z">
        <w:r w:rsidRPr="009C2164" w:rsidDel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2" w:author="Microsoft Office User" w:date="2020-03-26T13:23:00Z"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rPrChange>
          </w:rPr>
          <w:delText xml:space="preserve"> </w:delText>
        </w:r>
      </w:del>
    </w:p>
    <w:p w14:paraId="29D1EF80" w14:textId="4D653E5D" w:rsidR="009C2164" w:rsidRPr="009C2164" w:rsidRDefault="009C2164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  <w:rPrChange w:id="183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</w:pPr>
      <w:ins w:id="184" w:author="Microsoft Office User" w:date="2020-03-26T13:23:00Z"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5" w:author="Microsoft Office User" w:date="2020-03-26T13:23:00Z">
              <w:rPr>
                <w:lang w:val="vi-VN"/>
              </w:rPr>
            </w:rPrChange>
          </w:rPr>
          <w:t>summary(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6" w:author="Microsoft Office User" w:date="2020-03-26T13:23:00Z">
              <w:rPr/>
            </w:rPrChange>
          </w:rPr>
          <w:t>fit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7" w:author="Microsoft Office User" w:date="2020-03-26T13:23:00Z">
              <w:rPr>
                <w:lang w:val="vi-VN"/>
              </w:rPr>
            </w:rPrChange>
          </w:rPr>
          <w:t>)</w:t>
        </w:r>
      </w:ins>
    </w:p>
    <w:p w14:paraId="137E8E94" w14:textId="71146E95" w:rsidR="00457585" w:rsidRPr="00457585" w:rsidDel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del w:id="188" w:author="Microsoft Office User" w:date="2020-03-26T13:23:00Z"/>
          <w:rFonts w:ascii="Courier New" w:eastAsia="Times New Roman" w:hAnsi="Courier New" w:cs="Courier New"/>
          <w:color w:val="333333"/>
          <w:sz w:val="20"/>
          <w:szCs w:val="20"/>
        </w:rPr>
      </w:pPr>
      <w:del w:id="189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summary</w:delText>
        </w:r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(</w:delText>
        </w:r>
      </w:del>
      <w:del w:id="190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lm_cars</w:delText>
        </w:r>
      </w:del>
      <w:del w:id="191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)$</w:delText>
        </w:r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r.squared</w:delText>
        </w:r>
      </w:del>
    </w:p>
    <w:p w14:paraId="64B65492" w14:textId="37E33401" w:rsidR="00457585" w:rsidDel="009C2164" w:rsidRDefault="00457585">
      <w:pPr>
        <w:rPr>
          <w:del w:id="192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:rsidDel="009C2164" w14:paraId="2D635636" w14:textId="573024BA" w:rsidTr="00457585">
        <w:trPr>
          <w:del w:id="193" w:author="Microsoft Office User" w:date="2020-03-26T13:23:00Z"/>
        </w:trPr>
        <w:tc>
          <w:tcPr>
            <w:tcW w:w="9010" w:type="dxa"/>
          </w:tcPr>
          <w:p w14:paraId="2A23759A" w14:textId="45A14711" w:rsidR="00457585" w:rsidDel="009C2164" w:rsidRDefault="00457585">
            <w:pPr>
              <w:rPr>
                <w:del w:id="194" w:author="Microsoft Office User" w:date="2020-03-26T13:23:00Z"/>
                <w:lang w:val="vi-VN"/>
              </w:rPr>
            </w:pPr>
            <w:del w:id="195" w:author="Microsoft Office User" w:date="2020-03-26T13:23:00Z">
              <w:r w:rsidRPr="00457585" w:rsidDel="009C2164">
                <w:rPr>
                  <w:lang w:val="vi-VN"/>
                </w:rPr>
                <w:delText>[1] 0.6510794</w:delText>
              </w:r>
            </w:del>
          </w:p>
        </w:tc>
      </w:tr>
    </w:tbl>
    <w:p w14:paraId="01CE1EAC" w14:textId="0E426DE5" w:rsidR="00780D57" w:rsidDel="009C2164" w:rsidRDefault="00780D57">
      <w:pPr>
        <w:rPr>
          <w:del w:id="196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602C4FB2" w14:textId="77777777" w:rsidR="00F01F46" w:rsidRPr="00F01F46" w:rsidRDefault="00F01F46" w:rsidP="00F01F46">
            <w:pPr>
              <w:rPr>
                <w:ins w:id="19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19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Call:</w:t>
              </w:r>
            </w:ins>
          </w:p>
          <w:p w14:paraId="1EFA3A08" w14:textId="77777777" w:rsidR="00F01F46" w:rsidRPr="00F01F46" w:rsidRDefault="00F01F46" w:rsidP="00F01F46">
            <w:pPr>
              <w:rPr>
                <w:ins w:id="19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lm(formula = dist ~ speed, data = ds)</w:t>
              </w:r>
            </w:ins>
          </w:p>
          <w:p w14:paraId="0090FAA2" w14:textId="77777777" w:rsidR="00F01F46" w:rsidRPr="00F01F46" w:rsidRDefault="00F01F46" w:rsidP="00F01F46">
            <w:pPr>
              <w:rPr>
                <w:ins w:id="20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54EBD565" w14:textId="77777777" w:rsidR="00F01F46" w:rsidRPr="00F01F46" w:rsidRDefault="00F01F46" w:rsidP="00F01F46">
            <w:pPr>
              <w:rPr>
                <w:ins w:id="20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Residuals:</w:t>
              </w:r>
            </w:ins>
          </w:p>
          <w:p w14:paraId="7666548A" w14:textId="77777777" w:rsidR="00F01F46" w:rsidRPr="00F01F46" w:rsidRDefault="00F01F46" w:rsidP="00F01F46">
            <w:pPr>
              <w:rPr>
                <w:ins w:id="204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Min      1Q  Median      3Q     Max </w:t>
              </w:r>
            </w:ins>
          </w:p>
          <w:p w14:paraId="4EC61710" w14:textId="77777777" w:rsidR="00F01F46" w:rsidRPr="00F01F46" w:rsidRDefault="00F01F46" w:rsidP="00F01F46">
            <w:pPr>
              <w:rPr>
                <w:ins w:id="206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-29.069  -9.525  -2.272   9.215  43.201 </w:t>
              </w:r>
            </w:ins>
          </w:p>
          <w:p w14:paraId="206F8E11" w14:textId="77777777" w:rsidR="00F01F46" w:rsidRPr="00F01F46" w:rsidRDefault="00F01F46" w:rsidP="00F01F46">
            <w:pPr>
              <w:rPr>
                <w:ins w:id="208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72A9E010" w14:textId="77777777" w:rsidR="00F01F46" w:rsidRPr="00F01F46" w:rsidRDefault="00F01F46" w:rsidP="00F01F46">
            <w:pPr>
              <w:rPr>
                <w:ins w:id="20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Coefficients:</w:t>
              </w:r>
            </w:ins>
          </w:p>
          <w:p w14:paraId="7A05C75C" w14:textId="77777777" w:rsidR="00F01F46" w:rsidRPr="00F01F46" w:rsidRDefault="00F01F46" w:rsidP="00F01F46">
            <w:pPr>
              <w:rPr>
                <w:ins w:id="21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        Estimate Std. Error t value Pr(&gt;|t|)    </w:t>
              </w:r>
            </w:ins>
          </w:p>
          <w:p w14:paraId="4ABE16DF" w14:textId="77777777" w:rsidR="00F01F46" w:rsidRPr="00F01F46" w:rsidRDefault="00F01F46" w:rsidP="00F01F46">
            <w:pPr>
              <w:rPr>
                <w:ins w:id="213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4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(Intercept) -17.5791     6.7584  -2.601   0.0123 *  </w:t>
              </w:r>
            </w:ins>
          </w:p>
          <w:p w14:paraId="79804BFD" w14:textId="77777777" w:rsidR="00F01F46" w:rsidRPr="00F01F46" w:rsidRDefault="00F01F46" w:rsidP="00F01F46">
            <w:pPr>
              <w:rPr>
                <w:ins w:id="21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speed         3.9324     0.4155   9.464 1.49e-12 ***</w:t>
              </w:r>
            </w:ins>
          </w:p>
          <w:p w14:paraId="49F02717" w14:textId="77777777" w:rsidR="00F01F46" w:rsidRPr="00F01F46" w:rsidRDefault="00F01F46" w:rsidP="00F01F46">
            <w:pPr>
              <w:rPr>
                <w:ins w:id="21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---</w:t>
              </w:r>
            </w:ins>
          </w:p>
          <w:p w14:paraId="1D1872B4" w14:textId="77777777" w:rsidR="00F01F46" w:rsidRPr="00F01F46" w:rsidRDefault="00F01F46" w:rsidP="00F01F46">
            <w:pPr>
              <w:rPr>
                <w:ins w:id="21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lastRenderedPageBreak/>
                <w:t>Signif. codes:  0 ‘***’ 0.001 ‘**’ 0.01 ‘*’ 0.05 ‘.’ 0.1 ‘ ’ 1</w:t>
              </w:r>
            </w:ins>
          </w:p>
          <w:p w14:paraId="4DF51298" w14:textId="77777777" w:rsidR="00F01F46" w:rsidRPr="00F01F46" w:rsidRDefault="00F01F46" w:rsidP="00F01F46">
            <w:pPr>
              <w:rPr>
                <w:ins w:id="22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4DD73BB1" w14:textId="77777777" w:rsidR="00F01F46" w:rsidRPr="00F01F46" w:rsidRDefault="00F01F46" w:rsidP="00F01F46">
            <w:pPr>
              <w:rPr>
                <w:ins w:id="22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 standard error: 15.38 on 48 degrees of freedom</w:t>
              </w:r>
            </w:ins>
          </w:p>
          <w:p w14:paraId="5519D369" w14:textId="77777777" w:rsidR="00F01F46" w:rsidRPr="00F01F46" w:rsidRDefault="00F01F46" w:rsidP="00F01F46">
            <w:pPr>
              <w:rPr>
                <w:ins w:id="224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Multiple R-squared:  0.6511,</w:t>
              </w:r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ab/>
                <w:t xml:space="preserve">Adjusted R-squared:  0.6438 </w:t>
              </w:r>
            </w:ins>
          </w:p>
          <w:p w14:paraId="43E55214" w14:textId="5AD04261" w:rsidR="00BB5644" w:rsidRPr="00605EDE" w:rsidDel="00780D57" w:rsidRDefault="00F01F46" w:rsidP="00F01F46">
            <w:pPr>
              <w:rPr>
                <w:del w:id="226" w:author="Microsoft Office User" w:date="2020-03-26T11:47:00Z"/>
                <w:rFonts w:ascii="Courier New" w:hAnsi="Courier New" w:cs="Courier New"/>
                <w:sz w:val="20"/>
                <w:lang w:val="vi-VN"/>
                <w:rPrChange w:id="227" w:author="Microsoft Office User" w:date="2020-03-26T13:26:00Z">
                  <w:rPr>
                    <w:del w:id="228" w:author="Microsoft Office User" w:date="2020-03-26T11:47:00Z"/>
                    <w:lang w:val="vi-VN"/>
                  </w:rPr>
                </w:rPrChange>
              </w:rPr>
            </w:pPr>
            <w:ins w:id="229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F-statistic: 89.57 on 1 and 48 DF,  p-value: 1.49e-12</w:t>
              </w:r>
            </w:ins>
            <w:del w:id="230" w:author="Microsoft Office User" w:date="2020-03-26T11:47:00Z">
              <w:r w:rsidR="00BB5644" w:rsidRPr="00605EDE" w:rsidDel="00780D57">
                <w:rPr>
                  <w:rFonts w:ascii="Courier New" w:hAnsi="Courier New" w:cs="Courier New"/>
                  <w:sz w:val="20"/>
                  <w:lang w:val="vi-VN"/>
                  <w:rPrChange w:id="231" w:author="Microsoft Office User" w:date="2020-03-26T13:26:00Z">
                    <w:rPr>
                      <w:lang w:val="vi-VN"/>
                    </w:rPr>
                  </w:rPrChange>
                </w:rPr>
                <w:delText>&gt; summary(lm_cars)</w:delText>
              </w:r>
            </w:del>
          </w:p>
          <w:p w14:paraId="4F8AA833" w14:textId="616BC55E" w:rsidR="00BB5644" w:rsidRPr="00605EDE" w:rsidDel="00780D57" w:rsidRDefault="00BB5644" w:rsidP="00BB5644">
            <w:pPr>
              <w:rPr>
                <w:del w:id="232" w:author="Microsoft Office User" w:date="2020-03-26T11:47:00Z"/>
                <w:rFonts w:ascii="Courier New" w:hAnsi="Courier New" w:cs="Courier New"/>
                <w:sz w:val="20"/>
                <w:lang w:val="vi-VN"/>
                <w:rPrChange w:id="233" w:author="Microsoft Office User" w:date="2020-03-26T13:26:00Z">
                  <w:rPr>
                    <w:del w:id="234" w:author="Microsoft Office User" w:date="2020-03-26T11:47:00Z"/>
                    <w:lang w:val="vi-VN"/>
                  </w:rPr>
                </w:rPrChange>
              </w:rPr>
            </w:pPr>
          </w:p>
          <w:p w14:paraId="15638BB0" w14:textId="0C89E87C" w:rsidR="00BB5644" w:rsidRPr="00605EDE" w:rsidDel="00322AFB" w:rsidRDefault="00BB5644" w:rsidP="00BB5644">
            <w:pPr>
              <w:rPr>
                <w:del w:id="235" w:author="Microsoft Office User" w:date="2020-03-26T13:24:00Z"/>
                <w:rFonts w:ascii="Courier New" w:hAnsi="Courier New" w:cs="Courier New"/>
                <w:sz w:val="20"/>
                <w:lang w:val="vi-VN"/>
                <w:rPrChange w:id="236" w:author="Microsoft Office User" w:date="2020-03-26T13:26:00Z">
                  <w:rPr>
                    <w:del w:id="237" w:author="Microsoft Office User" w:date="2020-03-26T13:24:00Z"/>
                    <w:lang w:val="vi-VN"/>
                  </w:rPr>
                </w:rPrChange>
              </w:rPr>
            </w:pPr>
            <w:del w:id="238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39" w:author="Microsoft Office User" w:date="2020-03-26T13:26:00Z">
                    <w:rPr>
                      <w:lang w:val="vi-VN"/>
                    </w:rPr>
                  </w:rPrChange>
                </w:rPr>
                <w:delText>Call:</w:delText>
              </w:r>
            </w:del>
          </w:p>
          <w:p w14:paraId="26F2ACA4" w14:textId="5D3B59A4" w:rsidR="00BB5644" w:rsidRPr="00605EDE" w:rsidDel="00322AFB" w:rsidRDefault="00BB5644" w:rsidP="00BB5644">
            <w:pPr>
              <w:rPr>
                <w:del w:id="240" w:author="Microsoft Office User" w:date="2020-03-26T13:24:00Z"/>
                <w:rFonts w:ascii="Courier New" w:hAnsi="Courier New" w:cs="Courier New"/>
                <w:sz w:val="20"/>
                <w:lang w:val="vi-VN"/>
                <w:rPrChange w:id="241" w:author="Microsoft Office User" w:date="2020-03-26T13:26:00Z">
                  <w:rPr>
                    <w:del w:id="242" w:author="Microsoft Office User" w:date="2020-03-26T13:24:00Z"/>
                    <w:lang w:val="vi-VN"/>
                  </w:rPr>
                </w:rPrChange>
              </w:rPr>
            </w:pPr>
            <w:del w:id="243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44" w:author="Microsoft Office User" w:date="2020-03-26T13:26:00Z">
                    <w:rPr>
                      <w:lang w:val="vi-VN"/>
                    </w:rPr>
                  </w:rPrChange>
                </w:rPr>
                <w:delText>lm(formula = dist ~ speed)</w:delText>
              </w:r>
            </w:del>
          </w:p>
          <w:p w14:paraId="46D5D0EA" w14:textId="48EAC7D0" w:rsidR="00BB5644" w:rsidRPr="00605EDE" w:rsidDel="00322AFB" w:rsidRDefault="00BB5644" w:rsidP="00BB5644">
            <w:pPr>
              <w:rPr>
                <w:del w:id="245" w:author="Microsoft Office User" w:date="2020-03-26T13:24:00Z"/>
                <w:rFonts w:ascii="Courier New" w:hAnsi="Courier New" w:cs="Courier New"/>
                <w:sz w:val="20"/>
                <w:lang w:val="vi-VN"/>
                <w:rPrChange w:id="246" w:author="Microsoft Office User" w:date="2020-03-26T13:26:00Z">
                  <w:rPr>
                    <w:del w:id="247" w:author="Microsoft Office User" w:date="2020-03-26T13:24:00Z"/>
                    <w:lang w:val="vi-VN"/>
                  </w:rPr>
                </w:rPrChange>
              </w:rPr>
            </w:pPr>
          </w:p>
          <w:p w14:paraId="13BC89D6" w14:textId="1052FA04" w:rsidR="00BB5644" w:rsidRPr="00605EDE" w:rsidDel="00322AFB" w:rsidRDefault="00BB5644" w:rsidP="00BB5644">
            <w:pPr>
              <w:rPr>
                <w:del w:id="248" w:author="Microsoft Office User" w:date="2020-03-26T13:24:00Z"/>
                <w:rFonts w:ascii="Courier New" w:hAnsi="Courier New" w:cs="Courier New"/>
                <w:sz w:val="20"/>
                <w:lang w:val="vi-VN"/>
                <w:rPrChange w:id="249" w:author="Microsoft Office User" w:date="2020-03-26T13:26:00Z">
                  <w:rPr>
                    <w:del w:id="250" w:author="Microsoft Office User" w:date="2020-03-26T13:24:00Z"/>
                    <w:lang w:val="vi-VN"/>
                  </w:rPr>
                </w:rPrChange>
              </w:rPr>
            </w:pPr>
            <w:del w:id="25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52" w:author="Microsoft Office User" w:date="2020-03-26T13:26:00Z">
                    <w:rPr>
                      <w:lang w:val="vi-VN"/>
                    </w:rPr>
                  </w:rPrChange>
                </w:rPr>
                <w:delText>Residuals:</w:delText>
              </w:r>
            </w:del>
          </w:p>
          <w:p w14:paraId="43008EA4" w14:textId="0455877F" w:rsidR="00BB5644" w:rsidRPr="00605EDE" w:rsidDel="00322AFB" w:rsidRDefault="00BB5644" w:rsidP="00BB5644">
            <w:pPr>
              <w:rPr>
                <w:del w:id="253" w:author="Microsoft Office User" w:date="2020-03-26T13:24:00Z"/>
                <w:rFonts w:ascii="Courier New" w:hAnsi="Courier New" w:cs="Courier New"/>
                <w:sz w:val="20"/>
                <w:lang w:val="vi-VN"/>
                <w:rPrChange w:id="254" w:author="Microsoft Office User" w:date="2020-03-26T13:26:00Z">
                  <w:rPr>
                    <w:del w:id="255" w:author="Microsoft Office User" w:date="2020-03-26T13:24:00Z"/>
                    <w:lang w:val="vi-VN"/>
                  </w:rPr>
                </w:rPrChange>
              </w:rPr>
            </w:pPr>
            <w:del w:id="25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57" w:author="Microsoft Office User" w:date="2020-03-26T13:26:00Z">
                    <w:rPr>
                      <w:lang w:val="vi-VN"/>
                    </w:rPr>
                  </w:rPrChange>
                </w:rPr>
                <w:delText xml:space="preserve">    Min      1Q  Median      3Q     Max </w:delText>
              </w:r>
            </w:del>
          </w:p>
          <w:p w14:paraId="076CF064" w14:textId="6F705004" w:rsidR="00BB5644" w:rsidRPr="00605EDE" w:rsidDel="00322AFB" w:rsidRDefault="00BB5644" w:rsidP="00BB5644">
            <w:pPr>
              <w:rPr>
                <w:del w:id="258" w:author="Microsoft Office User" w:date="2020-03-26T13:24:00Z"/>
                <w:rFonts w:ascii="Courier New" w:hAnsi="Courier New" w:cs="Courier New"/>
                <w:sz w:val="20"/>
                <w:lang w:val="vi-VN"/>
                <w:rPrChange w:id="259" w:author="Microsoft Office User" w:date="2020-03-26T13:26:00Z">
                  <w:rPr>
                    <w:del w:id="260" w:author="Microsoft Office User" w:date="2020-03-26T13:24:00Z"/>
                    <w:lang w:val="vi-VN"/>
                  </w:rPr>
                </w:rPrChange>
              </w:rPr>
            </w:pPr>
            <w:del w:id="26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2" w:author="Microsoft Office User" w:date="2020-03-26T13:26:00Z">
                    <w:rPr>
                      <w:lang w:val="vi-VN"/>
                    </w:rPr>
                  </w:rPrChange>
                </w:rPr>
                <w:delText xml:space="preserve">-29.069  -9.525  -2.272   9.215  43.201 </w:delText>
              </w:r>
            </w:del>
          </w:p>
          <w:p w14:paraId="794ED263" w14:textId="42BA9F04" w:rsidR="00BB5644" w:rsidRPr="00605EDE" w:rsidDel="00322AFB" w:rsidRDefault="00BB5644" w:rsidP="00BB5644">
            <w:pPr>
              <w:rPr>
                <w:del w:id="263" w:author="Microsoft Office User" w:date="2020-03-26T13:24:00Z"/>
                <w:rFonts w:ascii="Courier New" w:hAnsi="Courier New" w:cs="Courier New"/>
                <w:sz w:val="20"/>
                <w:lang w:val="vi-VN"/>
                <w:rPrChange w:id="264" w:author="Microsoft Office User" w:date="2020-03-26T13:26:00Z">
                  <w:rPr>
                    <w:del w:id="265" w:author="Microsoft Office User" w:date="2020-03-26T13:24:00Z"/>
                    <w:lang w:val="vi-VN"/>
                  </w:rPr>
                </w:rPrChange>
              </w:rPr>
            </w:pPr>
          </w:p>
          <w:p w14:paraId="5FEA2AA8" w14:textId="3AF0ED2D" w:rsidR="00BB5644" w:rsidRPr="00605EDE" w:rsidDel="00322AFB" w:rsidRDefault="00BB5644" w:rsidP="00BB5644">
            <w:pPr>
              <w:rPr>
                <w:del w:id="266" w:author="Microsoft Office User" w:date="2020-03-26T13:24:00Z"/>
                <w:rFonts w:ascii="Courier New" w:hAnsi="Courier New" w:cs="Courier New"/>
                <w:sz w:val="20"/>
                <w:lang w:val="vi-VN"/>
                <w:rPrChange w:id="267" w:author="Microsoft Office User" w:date="2020-03-26T13:26:00Z">
                  <w:rPr>
                    <w:del w:id="268" w:author="Microsoft Office User" w:date="2020-03-26T13:24:00Z"/>
                    <w:lang w:val="vi-VN"/>
                  </w:rPr>
                </w:rPrChange>
              </w:rPr>
            </w:pPr>
            <w:del w:id="26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0" w:author="Microsoft Office User" w:date="2020-03-26T13:26:00Z">
                    <w:rPr>
                      <w:lang w:val="vi-VN"/>
                    </w:rPr>
                  </w:rPrChange>
                </w:rPr>
                <w:delText>Coefficients:</w:delText>
              </w:r>
            </w:del>
          </w:p>
          <w:p w14:paraId="35735143" w14:textId="541042A9" w:rsidR="00BB5644" w:rsidRPr="00605EDE" w:rsidDel="00322AFB" w:rsidRDefault="00BB5644" w:rsidP="00BB5644">
            <w:pPr>
              <w:rPr>
                <w:del w:id="271" w:author="Microsoft Office User" w:date="2020-03-26T13:24:00Z"/>
                <w:rFonts w:ascii="Courier New" w:hAnsi="Courier New" w:cs="Courier New"/>
                <w:sz w:val="20"/>
                <w:lang w:val="vi-VN"/>
                <w:rPrChange w:id="272" w:author="Microsoft Office User" w:date="2020-03-26T13:26:00Z">
                  <w:rPr>
                    <w:del w:id="273" w:author="Microsoft Office User" w:date="2020-03-26T13:24:00Z"/>
                    <w:lang w:val="vi-VN"/>
                  </w:rPr>
                </w:rPrChange>
              </w:rPr>
            </w:pPr>
            <w:del w:id="27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5" w:author="Microsoft Office User" w:date="2020-03-26T13:26:00Z">
                    <w:rPr>
                      <w:lang w:val="vi-VN"/>
                    </w:rPr>
                  </w:rPrChange>
                </w:rPr>
                <w:delText xml:space="preserve">            Estimate Std. Error t value Pr(&gt;|t|)    </w:delText>
              </w:r>
            </w:del>
          </w:p>
          <w:p w14:paraId="24015633" w14:textId="6111C6A0" w:rsidR="00BB5644" w:rsidRPr="00605EDE" w:rsidDel="00322AFB" w:rsidRDefault="00BB5644" w:rsidP="00BB5644">
            <w:pPr>
              <w:rPr>
                <w:del w:id="276" w:author="Microsoft Office User" w:date="2020-03-26T13:24:00Z"/>
                <w:rFonts w:ascii="Courier New" w:hAnsi="Courier New" w:cs="Courier New"/>
                <w:sz w:val="20"/>
                <w:lang w:val="vi-VN"/>
                <w:rPrChange w:id="277" w:author="Microsoft Office User" w:date="2020-03-26T13:26:00Z">
                  <w:rPr>
                    <w:del w:id="278" w:author="Microsoft Office User" w:date="2020-03-26T13:24:00Z"/>
                    <w:lang w:val="vi-VN"/>
                  </w:rPr>
                </w:rPrChange>
              </w:rPr>
            </w:pPr>
            <w:del w:id="27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0" w:author="Microsoft Office User" w:date="2020-03-26T13:26:00Z">
                    <w:rPr>
                      <w:lang w:val="vi-VN"/>
                    </w:rPr>
                  </w:rPrChange>
                </w:rPr>
                <w:delText xml:space="preserve">(Intercept) -17.5791     6.7584  -2.601   0.0123 *  </w:delText>
              </w:r>
            </w:del>
          </w:p>
          <w:p w14:paraId="6254BAB7" w14:textId="7F856CB5" w:rsidR="00BB5644" w:rsidRPr="00605EDE" w:rsidDel="00322AFB" w:rsidRDefault="00BB5644" w:rsidP="00BB5644">
            <w:pPr>
              <w:rPr>
                <w:del w:id="281" w:author="Microsoft Office User" w:date="2020-03-26T13:24:00Z"/>
                <w:rFonts w:ascii="Courier New" w:hAnsi="Courier New" w:cs="Courier New"/>
                <w:sz w:val="20"/>
                <w:lang w:val="vi-VN"/>
                <w:rPrChange w:id="282" w:author="Microsoft Office User" w:date="2020-03-26T13:26:00Z">
                  <w:rPr>
                    <w:del w:id="283" w:author="Microsoft Office User" w:date="2020-03-26T13:24:00Z"/>
                    <w:lang w:val="vi-VN"/>
                  </w:rPr>
                </w:rPrChange>
              </w:rPr>
            </w:pPr>
            <w:del w:id="28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5" w:author="Microsoft Office User" w:date="2020-03-26T13:26:00Z">
                    <w:rPr>
                      <w:lang w:val="vi-VN"/>
                    </w:rPr>
                  </w:rPrChange>
                </w:rPr>
                <w:delText>speed         3.9324     0.4155   9.464 1.49e-12 ***</w:delText>
              </w:r>
            </w:del>
          </w:p>
          <w:p w14:paraId="678BF6AA" w14:textId="235DDD5A" w:rsidR="00BB5644" w:rsidRPr="00605EDE" w:rsidDel="00322AFB" w:rsidRDefault="00BB5644" w:rsidP="00BB5644">
            <w:pPr>
              <w:rPr>
                <w:del w:id="286" w:author="Microsoft Office User" w:date="2020-03-26T13:24:00Z"/>
                <w:rFonts w:ascii="Courier New" w:hAnsi="Courier New" w:cs="Courier New"/>
                <w:sz w:val="20"/>
                <w:lang w:val="vi-VN"/>
                <w:rPrChange w:id="287" w:author="Microsoft Office User" w:date="2020-03-26T13:26:00Z">
                  <w:rPr>
                    <w:del w:id="288" w:author="Microsoft Office User" w:date="2020-03-26T13:24:00Z"/>
                    <w:lang w:val="vi-VN"/>
                  </w:rPr>
                </w:rPrChange>
              </w:rPr>
            </w:pPr>
            <w:del w:id="28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0" w:author="Microsoft Office User" w:date="2020-03-26T13:26:00Z">
                    <w:rPr>
                      <w:lang w:val="vi-VN"/>
                    </w:rPr>
                  </w:rPrChange>
                </w:rPr>
                <w:delText>---</w:delText>
              </w:r>
            </w:del>
          </w:p>
          <w:p w14:paraId="7F82BF15" w14:textId="4CA066FD" w:rsidR="00BB5644" w:rsidRPr="00605EDE" w:rsidDel="00322AFB" w:rsidRDefault="00BB5644" w:rsidP="00BB5644">
            <w:pPr>
              <w:rPr>
                <w:del w:id="291" w:author="Microsoft Office User" w:date="2020-03-26T13:24:00Z"/>
                <w:rFonts w:ascii="Courier New" w:hAnsi="Courier New" w:cs="Courier New"/>
                <w:sz w:val="20"/>
                <w:lang w:val="vi-VN"/>
                <w:rPrChange w:id="292" w:author="Microsoft Office User" w:date="2020-03-26T13:26:00Z">
                  <w:rPr>
                    <w:del w:id="293" w:author="Microsoft Office User" w:date="2020-03-26T13:24:00Z"/>
                    <w:lang w:val="vi-VN"/>
                  </w:rPr>
                </w:rPrChange>
              </w:rPr>
            </w:pPr>
            <w:del w:id="29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5" w:author="Microsoft Office User" w:date="2020-03-26T13:26:00Z">
                    <w:rPr>
                      <w:lang w:val="vi-VN"/>
                    </w:rPr>
                  </w:rPrChange>
                </w:rPr>
                <w:delText>Signif. codes:  0 ‘***’ 0.001 ‘**’ 0.01 ‘*’ 0.05 ‘.’ 0.1 ‘ ’ 1</w:delText>
              </w:r>
            </w:del>
          </w:p>
          <w:p w14:paraId="55E974F9" w14:textId="409BDE6A" w:rsidR="00BB5644" w:rsidRPr="00605EDE" w:rsidDel="00322AFB" w:rsidRDefault="00BB5644" w:rsidP="00BB5644">
            <w:pPr>
              <w:rPr>
                <w:del w:id="296" w:author="Microsoft Office User" w:date="2020-03-26T13:24:00Z"/>
                <w:rFonts w:ascii="Courier New" w:hAnsi="Courier New" w:cs="Courier New"/>
                <w:sz w:val="20"/>
                <w:lang w:val="vi-VN"/>
                <w:rPrChange w:id="297" w:author="Microsoft Office User" w:date="2020-03-26T13:26:00Z">
                  <w:rPr>
                    <w:del w:id="298" w:author="Microsoft Office User" w:date="2020-03-26T13:24:00Z"/>
                    <w:lang w:val="vi-VN"/>
                  </w:rPr>
                </w:rPrChange>
              </w:rPr>
            </w:pPr>
          </w:p>
          <w:p w14:paraId="78396778" w14:textId="24C2E426" w:rsidR="00BB5644" w:rsidRPr="00605EDE" w:rsidDel="00322AFB" w:rsidRDefault="00BB5644" w:rsidP="00BB5644">
            <w:pPr>
              <w:rPr>
                <w:del w:id="299" w:author="Microsoft Office User" w:date="2020-03-26T13:24:00Z"/>
                <w:rFonts w:ascii="Courier New" w:hAnsi="Courier New" w:cs="Courier New"/>
                <w:sz w:val="20"/>
                <w:lang w:val="vi-VN"/>
                <w:rPrChange w:id="300" w:author="Microsoft Office User" w:date="2020-03-26T13:26:00Z">
                  <w:rPr>
                    <w:del w:id="301" w:author="Microsoft Office User" w:date="2020-03-26T13:24:00Z"/>
                    <w:lang w:val="vi-VN"/>
                  </w:rPr>
                </w:rPrChange>
              </w:rPr>
            </w:pPr>
            <w:del w:id="30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3" w:author="Microsoft Office User" w:date="2020-03-26T13:26:00Z">
                    <w:rPr>
                      <w:lang w:val="vi-VN"/>
                    </w:rPr>
                  </w:rPrChange>
                </w:rPr>
                <w:delText>Residual standard error: 15.38 on 48 degrees of freedom</w:delText>
              </w:r>
            </w:del>
          </w:p>
          <w:p w14:paraId="4D435FD4" w14:textId="091CF9D0" w:rsidR="00BB5644" w:rsidRPr="00605EDE" w:rsidDel="00322AFB" w:rsidRDefault="00BB5644" w:rsidP="00BB5644">
            <w:pPr>
              <w:rPr>
                <w:del w:id="304" w:author="Microsoft Office User" w:date="2020-03-26T13:24:00Z"/>
                <w:rFonts w:ascii="Courier New" w:hAnsi="Courier New" w:cs="Courier New"/>
                <w:sz w:val="20"/>
                <w:lang w:val="vi-VN"/>
                <w:rPrChange w:id="305" w:author="Microsoft Office User" w:date="2020-03-26T13:26:00Z">
                  <w:rPr>
                    <w:del w:id="306" w:author="Microsoft Office User" w:date="2020-03-26T13:24:00Z"/>
                    <w:lang w:val="vi-VN"/>
                  </w:rPr>
                </w:rPrChange>
              </w:rPr>
            </w:pPr>
            <w:del w:id="30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8" w:author="Microsoft Office User" w:date="2020-03-26T13:26:00Z">
                    <w:rPr>
                      <w:lang w:val="vi-VN"/>
                    </w:rPr>
                  </w:rPrChange>
                </w:rPr>
                <w:delText>Multiple R-squared:  0.6511,</w:delText>
              </w:r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9" w:author="Microsoft Office User" w:date="2020-03-26T13:26:00Z">
                    <w:rPr>
                      <w:lang w:val="vi-VN"/>
                    </w:rPr>
                  </w:rPrChange>
                </w:rPr>
                <w:tab/>
                <w:delText xml:space="preserve">Adjusted R-squared:  0.6438 </w:delText>
              </w:r>
            </w:del>
          </w:p>
          <w:p w14:paraId="721D8A7D" w14:textId="37A84EF2" w:rsidR="00BB5644" w:rsidRDefault="00BB5644" w:rsidP="00BB5644">
            <w:pPr>
              <w:rPr>
                <w:lang w:val="vi-VN"/>
              </w:rPr>
            </w:pPr>
            <w:del w:id="310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11" w:author="Microsoft Office User" w:date="2020-03-26T13:26:00Z">
                    <w:rPr>
                      <w:lang w:val="vi-VN"/>
                    </w:rPr>
                  </w:rPrChange>
                </w:rPr>
                <w:delText>F-statistic: 89.57 on 1 and 48 DF,  p-value: 1.49e-12</w:delText>
              </w:r>
            </w:del>
          </w:p>
        </w:tc>
      </w:tr>
    </w:tbl>
    <w:p w14:paraId="00E6DB07" w14:textId="336D5D1B" w:rsidR="00605EDE" w:rsidRDefault="00605EDE">
      <w:pPr>
        <w:rPr>
          <w:ins w:id="312" w:author="Microsoft Office User" w:date="2020-03-26T13:24:00Z"/>
          <w:lang w:val="vi-VN"/>
        </w:rPr>
      </w:pPr>
    </w:p>
    <w:p w14:paraId="0599AC2E" w14:textId="2C64BA20" w:rsidR="00605EDE" w:rsidRDefault="00605EDE">
      <w:pPr>
        <w:rPr>
          <w:ins w:id="313" w:author="Microsoft Office User" w:date="2020-03-26T13:46:00Z"/>
          <w:lang w:val="vi-VN"/>
        </w:rPr>
      </w:pPr>
      <w:ins w:id="314" w:author="Microsoft Office User" w:date="2020-03-26T13:24:00Z">
        <w:r w:rsidRPr="00605EDE">
          <w:rPr>
            <w:lang w:val="vi-VN"/>
            <w:rPrChange w:id="315" w:author="Microsoft Office User" w:date="2020-03-26T13:25:00Z">
              <w:rPr/>
            </w:rPrChange>
          </w:rPr>
          <w:t>Tr</w:t>
        </w:r>
        <w:r>
          <w:rPr>
            <w:lang w:val="vi-VN"/>
          </w:rPr>
          <w:t xml:space="preserve">ên kết quả hồi quy này ta </w:t>
        </w:r>
      </w:ins>
      <w:ins w:id="316" w:author="Microsoft Office User" w:date="2020-03-26T13:25:00Z">
        <w:r>
          <w:rPr>
            <w:lang w:val="vi-VN"/>
          </w:rPr>
          <w:t>thấy, phần mềm trả về cho ta hệ số intercept $$\alpha</w:t>
        </w:r>
      </w:ins>
      <w:ins w:id="317" w:author="Microsoft Office User" w:date="2020-03-26T13:27:00Z">
        <w:r w:rsidRPr="00605EDE">
          <w:rPr>
            <w:lang w:val="vi-VN"/>
            <w:rPrChange w:id="318" w:author="Microsoft Office User" w:date="2020-03-26T13:27:00Z">
              <w:rPr/>
            </w:rPrChange>
          </w:rPr>
          <w:t>_dist</w:t>
        </w:r>
      </w:ins>
      <w:ins w:id="319" w:author="Microsoft Office User" w:date="2020-03-26T13:25:00Z">
        <w:r>
          <w:rPr>
            <w:lang w:val="vi-VN"/>
          </w:rPr>
          <w:t xml:space="preserve"> = -17.58$$</w:t>
        </w:r>
      </w:ins>
      <w:ins w:id="320" w:author="Microsoft Office User" w:date="2020-03-26T13:26:00Z">
        <w:r>
          <w:rPr>
            <w:lang w:val="vi-VN"/>
          </w:rPr>
          <w:t xml:space="preserve"> và hệ góc $$\beta_d</w:t>
        </w:r>
        <w:r w:rsidRPr="00605EDE">
          <w:rPr>
            <w:lang w:val="vi-VN"/>
            <w:rPrChange w:id="321" w:author="Microsoft Office User" w:date="2020-03-26T13:27:00Z">
              <w:rPr/>
            </w:rPrChange>
          </w:rPr>
          <w:t>ist</w:t>
        </w:r>
        <w:r>
          <w:rPr>
            <w:lang w:val="vi-VN"/>
          </w:rPr>
          <w:t xml:space="preserve"> = </w:t>
        </w:r>
      </w:ins>
      <w:ins w:id="322" w:author="Microsoft Office User" w:date="2020-03-26T13:27:00Z">
        <w:r w:rsidR="00414F6F" w:rsidRPr="00414F6F">
          <w:rPr>
            <w:lang w:val="vi-VN"/>
            <w:rPrChange w:id="323" w:author="Microsoft Office User" w:date="2020-03-26T13:27:00Z">
              <w:rPr/>
            </w:rPrChange>
          </w:rPr>
          <w:t>3.93$$</w:t>
        </w:r>
      </w:ins>
    </w:p>
    <w:p w14:paraId="2F45396A" w14:textId="75B20D76" w:rsidR="00D30B89" w:rsidRDefault="00D30B89">
      <w:pPr>
        <w:rPr>
          <w:ins w:id="324" w:author="Microsoft Office User" w:date="2020-03-26T13:46:00Z"/>
          <w:lang w:val="vi-VN"/>
        </w:rPr>
      </w:pPr>
    </w:p>
    <w:p w14:paraId="4ABB63F3" w14:textId="4F3F3BBE" w:rsidR="00D30B89" w:rsidRDefault="00D30B89">
      <w:pPr>
        <w:rPr>
          <w:ins w:id="325" w:author="Microsoft Office User" w:date="2020-03-26T13:47:00Z"/>
          <w:lang w:val="vi-VN"/>
        </w:rPr>
      </w:pPr>
      <w:ins w:id="326" w:author="Microsoft Office User" w:date="2020-03-26T13:46:00Z">
        <w:r w:rsidRPr="00D30B89">
          <w:rPr>
            <w:lang w:val="vi-VN"/>
            <w:rPrChange w:id="327" w:author="Microsoft Office User" w:date="2020-03-26T13:46:00Z">
              <w:rPr/>
            </w:rPrChange>
          </w:rPr>
          <w:t>T</w:t>
        </w:r>
        <w:r>
          <w:rPr>
            <w:lang w:val="vi-VN"/>
          </w:rPr>
          <w:t xml:space="preserve">ính các giá trị predict và độ lệch </w:t>
        </w:r>
      </w:ins>
      <w:ins w:id="328" w:author="Microsoft Office User" w:date="2020-03-26T13:47:00Z">
        <w:r>
          <w:rPr>
            <w:lang w:val="vi-VN"/>
          </w:rPr>
          <w:t>residuals tại các giá trị observed biến độc lập</w:t>
        </w:r>
      </w:ins>
    </w:p>
    <w:p w14:paraId="3237ADEF" w14:textId="77777777" w:rsidR="00D30B89" w:rsidRPr="00D30B89" w:rsidRDefault="00D30B89">
      <w:pPr>
        <w:rPr>
          <w:ins w:id="329" w:author="Microsoft Office User" w:date="2020-03-26T13:27:00Z"/>
          <w:lang w:val="vi-VN"/>
        </w:rPr>
      </w:pPr>
    </w:p>
    <w:p w14:paraId="500AF068" w14:textId="0F81E9BB" w:rsidR="00414F6F" w:rsidDel="00D30B89" w:rsidRDefault="00414F6F">
      <w:pPr>
        <w:rPr>
          <w:del w:id="330" w:author="Microsoft Office User" w:date="2020-03-26T13:4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30B89" w14:paraId="4BFFB8E3" w14:textId="77777777" w:rsidTr="00D30B89">
        <w:trPr>
          <w:ins w:id="331" w:author="Microsoft Office User" w:date="2020-03-26T13:46:00Z"/>
        </w:trPr>
        <w:tc>
          <w:tcPr>
            <w:tcW w:w="9010" w:type="dxa"/>
          </w:tcPr>
          <w:p w14:paraId="39763D8F" w14:textId="77777777" w:rsidR="00D30B89" w:rsidRPr="00D30B89" w:rsidRDefault="00D30B89" w:rsidP="00D30B89">
            <w:pPr>
              <w:rPr>
                <w:ins w:id="332" w:author="Microsoft Office User" w:date="2020-03-26T13:46:00Z"/>
                <w:lang w:val="vi-VN"/>
              </w:rPr>
            </w:pPr>
            <w:ins w:id="333" w:author="Microsoft Office User" w:date="2020-03-26T13:46:00Z">
              <w:r w:rsidRPr="00D30B89">
                <w:rPr>
                  <w:lang w:val="vi-VN"/>
                </w:rPr>
                <w:t>ds$predicted &lt;- predict(fit)   # Save the predicted values</w:t>
              </w:r>
            </w:ins>
          </w:p>
          <w:p w14:paraId="6ABF67D8" w14:textId="08245A8A" w:rsidR="00D30B89" w:rsidRDefault="00D30B89" w:rsidP="00D30B89">
            <w:pPr>
              <w:rPr>
                <w:ins w:id="334" w:author="Microsoft Office User" w:date="2020-03-26T13:46:00Z"/>
                <w:lang w:val="vi-VN"/>
              </w:rPr>
            </w:pPr>
            <w:ins w:id="335" w:author="Microsoft Office User" w:date="2020-03-26T13:46:00Z">
              <w:r w:rsidRPr="00D30B89">
                <w:rPr>
                  <w:lang w:val="vi-VN"/>
                </w:rPr>
                <w:t>ds$residuals &lt;- residuals(fit) # Save the residual values</w:t>
              </w:r>
            </w:ins>
          </w:p>
        </w:tc>
      </w:tr>
    </w:tbl>
    <w:p w14:paraId="05F05D5D" w14:textId="77777777" w:rsidR="00D30B89" w:rsidRPr="00414F6F" w:rsidRDefault="00D30B89">
      <w:pPr>
        <w:rPr>
          <w:ins w:id="336" w:author="Microsoft Office User" w:date="2020-03-26T13:46:00Z"/>
          <w:lang w:val="vi-VN"/>
        </w:rPr>
      </w:pPr>
    </w:p>
    <w:p w14:paraId="3039B4F2" w14:textId="7BA8A2FE" w:rsidR="00BF3DDB" w:rsidRPr="00BF3DDB" w:rsidDel="00D30B89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del w:id="337" w:author="Microsoft Office User" w:date="2020-03-26T13:46:00Z"/>
          <w:rStyle w:val="identifier"/>
          <w:color w:val="000000"/>
        </w:rPr>
      </w:pPr>
      <w:del w:id="338" w:author="Microsoft Office User" w:date="2020-03-26T13:46:00Z">
        <w:r w:rsidDel="00D30B89">
          <w:rPr>
            <w:rStyle w:val="identifier"/>
            <w:color w:val="000000"/>
          </w:rPr>
          <w:delText>plot</w:delText>
        </w:r>
        <w:r w:rsidDel="00D30B89">
          <w:rPr>
            <w:rStyle w:val="paren"/>
            <w:color w:val="687687"/>
          </w:rPr>
          <w:delText>(</w:delText>
        </w:r>
        <w:r w:rsidDel="00D30B89">
          <w:rPr>
            <w:rStyle w:val="identifier"/>
            <w:color w:val="000000"/>
          </w:rPr>
          <w:delText>dist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operator"/>
            <w:color w:val="687687"/>
          </w:rPr>
          <w:delText>~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identifier"/>
            <w:color w:val="000000"/>
          </w:rPr>
          <w:delText>speed</w:delText>
        </w:r>
        <w:r w:rsidDel="00D30B89">
          <w:rPr>
            <w:rStyle w:val="paren"/>
            <w:color w:val="687687"/>
          </w:rPr>
          <w:delText>)</w:delText>
        </w:r>
        <w:r w:rsidDel="00D30B89">
          <w:rPr>
            <w:rStyle w:val="HTMLCode"/>
            <w:color w:val="333333"/>
          </w:rPr>
          <w:delText xml:space="preserve">; </w:delText>
        </w:r>
        <w:r w:rsidDel="00D30B89">
          <w:rPr>
            <w:rStyle w:val="identifier"/>
            <w:color w:val="000000"/>
          </w:rPr>
          <w:delText>abline</w:delText>
        </w:r>
        <w:r w:rsidDel="00D30B89">
          <w:rPr>
            <w:rStyle w:val="paren"/>
            <w:color w:val="687687"/>
          </w:rPr>
          <w:delText>(</w:delText>
        </w:r>
      </w:del>
      <w:del w:id="339" w:author="Microsoft Office User" w:date="2020-03-26T11:47:00Z">
        <w:r w:rsidDel="008E1272">
          <w:rPr>
            <w:rStyle w:val="identifier"/>
            <w:color w:val="000000"/>
          </w:rPr>
          <w:delText>lm</w:delText>
        </w:r>
      </w:del>
      <w:del w:id="340" w:author="Microsoft Office User" w:date="2020-03-26T13:46:00Z">
        <w:r w:rsidDel="00D30B89">
          <w:rPr>
            <w:rStyle w:val="identifier"/>
            <w:color w:val="000000"/>
          </w:rPr>
          <w:delText>_cars</w:delText>
        </w:r>
        <w:r w:rsidDel="00D30B89">
          <w:rPr>
            <w:rStyle w:val="operator"/>
            <w:color w:val="687687"/>
          </w:rPr>
          <w:delText>$</w:delText>
        </w:r>
        <w:r w:rsidDel="00D30B89">
          <w:rPr>
            <w:rStyle w:val="identifier"/>
            <w:color w:val="000000"/>
          </w:rPr>
          <w:delText>coefficients</w:delText>
        </w:r>
        <w:r w:rsidRPr="00BF3DDB" w:rsidDel="00D30B89">
          <w:rPr>
            <w:rStyle w:val="identifier"/>
            <w:color w:val="000000"/>
          </w:rPr>
          <w:delText xml:space="preserve">, </w:delText>
        </w:r>
        <w:r w:rsidDel="00D30B89">
          <w:rPr>
            <w:rStyle w:val="identifier"/>
            <w:color w:val="000000"/>
          </w:rPr>
          <w:delText>col</w:delText>
        </w:r>
        <w:r w:rsidRPr="00BF3DDB" w:rsidDel="00D30B89">
          <w:rPr>
            <w:rStyle w:val="identifier"/>
            <w:color w:val="000000"/>
          </w:rPr>
          <w:delText xml:space="preserve"> = "blue")</w:delText>
        </w:r>
      </w:del>
    </w:p>
    <w:p w14:paraId="7B00D247" w14:textId="379FC2FB" w:rsidR="001169EB" w:rsidDel="00E31A89" w:rsidRDefault="001169EB">
      <w:pPr>
        <w:rPr>
          <w:del w:id="341" w:author="Microsoft Office User" w:date="2020-03-26T13:47:00Z"/>
        </w:rPr>
      </w:pPr>
    </w:p>
    <w:p w14:paraId="696953F9" w14:textId="09F947B5" w:rsidR="00A03C87" w:rsidRDefault="00A03C87">
      <w:pPr>
        <w:rPr>
          <w:ins w:id="342" w:author="Microsoft Office User" w:date="2020-03-24T17:14:00Z"/>
        </w:rPr>
      </w:pPr>
      <w:del w:id="343" w:author="Microsoft Office User" w:date="2020-03-24T17:19:00Z">
        <w:r w:rsidRPr="00A03C87" w:rsidDel="006E4AF3">
          <w:rPr>
            <w:noProof/>
          </w:rPr>
          <w:drawing>
            <wp:inline distT="0" distB="0" distL="0" distR="0" wp14:anchorId="2E8CE984" wp14:editId="7C01698E">
              <wp:extent cx="5715000" cy="444500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444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44" w:author="Microsoft Office User" w:date="2020-03-26T13:48:00Z">
        <w:r w:rsidR="00E31A89" w:rsidRPr="00E31A89">
          <w:rPr>
            <w:noProof/>
          </w:rPr>
          <w:t xml:space="preserve"> </w:t>
        </w:r>
        <w:r w:rsidR="00E31A89" w:rsidRPr="00E31A89">
          <w:rPr>
            <w:noProof/>
          </w:rPr>
          <w:drawing>
            <wp:inline distT="0" distB="0" distL="0" distR="0" wp14:anchorId="30E60BD4" wp14:editId="2B95BD68">
              <wp:extent cx="5727700" cy="3919220"/>
              <wp:effectExtent l="0" t="0" r="0" b="508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3C865" w14:textId="2A90127A" w:rsidR="003778C3" w:rsidRPr="003778C3" w:rsidRDefault="003778C3">
      <w:pPr>
        <w:jc w:val="center"/>
        <w:rPr>
          <w:lang w:val="vi-VN"/>
          <w:rPrChange w:id="345" w:author="Microsoft Office User" w:date="2020-03-24T17:14:00Z">
            <w:rPr/>
          </w:rPrChange>
        </w:rPr>
        <w:pPrChange w:id="346" w:author="Microsoft Office User" w:date="2020-03-24T17:14:00Z">
          <w:pPr/>
        </w:pPrChange>
      </w:pPr>
      <w:ins w:id="347" w:author="Microsoft Office User" w:date="2020-03-24T17:14:00Z">
        <w:r>
          <w:t>Fig</w:t>
        </w:r>
        <w:r>
          <w:rPr>
            <w:lang w:val="vi-VN"/>
          </w:rPr>
          <w:t xml:space="preserve"> 5.</w:t>
        </w:r>
      </w:ins>
      <w:ins w:id="348" w:author="Microsoft Office User" w:date="2020-03-26T13:48:00Z">
        <w:r w:rsidR="00E31A89">
          <w:rPr>
            <w:lang w:val="vi-VN"/>
          </w:rPr>
          <w:t>2</w:t>
        </w:r>
      </w:ins>
    </w:p>
    <w:p w14:paraId="70CB01AE" w14:textId="2AA1A78A" w:rsidR="00C478C3" w:rsidRDefault="00C478C3">
      <w:pPr>
        <w:rPr>
          <w:ins w:id="349" w:author="Microsoft Office User" w:date="2020-03-26T13:48:00Z"/>
          <w:lang w:val="vi-VN"/>
        </w:rPr>
      </w:pPr>
    </w:p>
    <w:p w14:paraId="16A51D2C" w14:textId="12DE21A6" w:rsidR="00BC327D" w:rsidRDefault="00BC327D">
      <w:pPr>
        <w:rPr>
          <w:ins w:id="350" w:author="Microsoft Office User" w:date="2020-03-26T13:49:00Z"/>
          <w:lang w:val="vi-VN"/>
        </w:rPr>
      </w:pPr>
      <w:ins w:id="351" w:author="Microsoft Office User" w:date="2020-03-26T13:48:00Z">
        <w:r>
          <w:rPr>
            <w:lang w:val="vi-VN"/>
          </w:rPr>
          <w:t xml:space="preserve">Trên </w:t>
        </w:r>
      </w:ins>
      <w:ins w:id="352" w:author="Microsoft Office User" w:date="2020-03-26T13:49:00Z">
        <w:r>
          <w:rPr>
            <w:lang w:val="vi-VN"/>
          </w:rPr>
          <w:t>hình ta có thể thấy được đường hồi quy màu xanh là đường thể hiện quan hệ tuyến tính:</w:t>
        </w:r>
      </w:ins>
    </w:p>
    <w:p w14:paraId="6EBD96FF" w14:textId="0B88202C" w:rsidR="00BC327D" w:rsidRPr="004E1714" w:rsidRDefault="00BC327D">
      <w:pPr>
        <w:jc w:val="center"/>
        <w:rPr>
          <w:ins w:id="353" w:author="Microsoft Office User" w:date="2020-03-26T13:48:00Z"/>
          <w:lang w:val="vi-VN"/>
        </w:rPr>
        <w:pPrChange w:id="354" w:author="Microsoft Office User" w:date="2020-03-26T13:53:00Z">
          <w:pPr/>
        </w:pPrChange>
      </w:pPr>
      <w:ins w:id="355" w:author="Microsoft Office User" w:date="2020-03-26T13:49:00Z">
        <w:r w:rsidRPr="004E1714">
          <w:rPr>
            <w:lang w:val="vi-VN"/>
            <w:rPrChange w:id="356" w:author="Microsoft Office User" w:date="2020-04-01T09:38:00Z">
              <w:rPr/>
            </w:rPrChange>
          </w:rPr>
          <w:t xml:space="preserve">$$y_dist = </w:t>
        </w:r>
      </w:ins>
      <w:ins w:id="357" w:author="Microsoft Office User" w:date="2020-03-26T13:52:00Z">
        <w:r w:rsidR="000353C2" w:rsidRPr="004E1714">
          <w:rPr>
            <w:lang w:val="vi-VN"/>
            <w:rPrChange w:id="358" w:author="Microsoft Office User" w:date="2020-04-01T09:38:00Z">
              <w:rPr/>
            </w:rPrChange>
          </w:rPr>
          <w:t>-17.58 + 3.93 x</w:t>
        </w:r>
      </w:ins>
      <w:ins w:id="359" w:author="Microsoft Office User" w:date="2020-03-26T13:53:00Z">
        <w:r w:rsidR="000353C2" w:rsidRPr="004E1714">
          <w:rPr>
            <w:lang w:val="vi-VN"/>
            <w:rPrChange w:id="360" w:author="Microsoft Office User" w:date="2020-04-01T09:38:00Z">
              <w:rPr/>
            </w:rPrChange>
          </w:rPr>
          <w:t>_speed$$</w:t>
        </w:r>
      </w:ins>
    </w:p>
    <w:p w14:paraId="6BBD67C9" w14:textId="5B3D79E4" w:rsidR="006D0CC0" w:rsidRDefault="006D0CC0">
      <w:pPr>
        <w:rPr>
          <w:ins w:id="361" w:author="Microsoft Office User" w:date="2020-03-26T13:53:00Z"/>
          <w:lang w:val="vi-VN"/>
        </w:rPr>
      </w:pPr>
    </w:p>
    <w:p w14:paraId="607A1264" w14:textId="7C61536C" w:rsidR="009B6FFE" w:rsidRDefault="009B6FFE">
      <w:pPr>
        <w:rPr>
          <w:ins w:id="362" w:author="Microsoft Office User" w:date="2020-03-26T13:54:00Z"/>
          <w:lang w:val="vi-VN"/>
        </w:rPr>
      </w:pPr>
      <w:ins w:id="363" w:author="Microsoft Office User" w:date="2020-03-26T13:53:00Z">
        <w:r w:rsidRPr="009B6FFE">
          <w:rPr>
            <w:lang w:val="vi-VN"/>
            <w:rPrChange w:id="364" w:author="Microsoft Office User" w:date="2020-03-26T13:53:00Z">
              <w:rPr/>
            </w:rPrChange>
          </w:rPr>
          <w:t>Đưa</w:t>
        </w:r>
        <w:r>
          <w:rPr>
            <w:lang w:val="vi-VN"/>
          </w:rPr>
          <w:t xml:space="preserve"> các giá trị $$x_i$$ vào phương trình ta tính được các giá trị </w:t>
        </w:r>
      </w:ins>
      <w:ins w:id="365" w:author="Microsoft Office User" w:date="2020-03-26T13:54:00Z">
        <w:r>
          <w:rPr>
            <w:lang w:val="vi-VN"/>
          </w:rPr>
          <w:t>predicted vẽ màu đỏ</w:t>
        </w:r>
      </w:ins>
    </w:p>
    <w:p w14:paraId="3CCA4787" w14:textId="4E53D125" w:rsidR="009E34E5" w:rsidRDefault="009E34E5">
      <w:pPr>
        <w:rPr>
          <w:ins w:id="366" w:author="Microsoft Office User" w:date="2020-03-26T13:57:00Z"/>
          <w:lang w:val="vi-VN"/>
        </w:rPr>
      </w:pPr>
      <w:ins w:id="367" w:author="Microsoft Office User" w:date="2020-03-26T13:54:00Z">
        <w:r>
          <w:rPr>
            <w:lang w:val="vi-VN"/>
          </w:rPr>
          <w:t>Các giá trị này có độ lệch residuals $$\epsilon_i</w:t>
        </w:r>
      </w:ins>
      <w:ins w:id="368" w:author="Microsoft Office User" w:date="2020-03-26T13:55:00Z">
        <w:r w:rsidR="00537951">
          <w:rPr>
            <w:lang w:val="vi-VN"/>
          </w:rPr>
          <w:t>$$ so với</w:t>
        </w:r>
        <w:r w:rsidR="00186623">
          <w:rPr>
            <w:lang w:val="vi-VN"/>
          </w:rPr>
          <w:t xml:space="preserve"> các</w:t>
        </w:r>
        <w:r w:rsidR="00537951">
          <w:rPr>
            <w:lang w:val="vi-VN"/>
          </w:rPr>
          <w:t xml:space="preserve"> giá trị thực $$y_i$$</w:t>
        </w:r>
        <w:r w:rsidR="00283358">
          <w:rPr>
            <w:lang w:val="vi-VN"/>
          </w:rPr>
          <w:t xml:space="preserve"> tương ứng (chấm đen trên hình)</w:t>
        </w:r>
      </w:ins>
      <w:ins w:id="369" w:author="Microsoft Office User" w:date="2020-03-26T13:57:00Z">
        <w:r w:rsidR="00C24A6C" w:rsidRPr="00C24A6C">
          <w:rPr>
            <w:lang w:val="vi-VN"/>
            <w:rPrChange w:id="370" w:author="Microsoft Office User" w:date="2020-03-26T13:57:00Z">
              <w:rPr/>
            </w:rPrChange>
          </w:rPr>
          <w:t>.</w:t>
        </w:r>
      </w:ins>
    </w:p>
    <w:p w14:paraId="008B6132" w14:textId="1D55A9E7" w:rsidR="00C24A6C" w:rsidRPr="00C24A6C" w:rsidRDefault="00C24A6C">
      <w:pPr>
        <w:rPr>
          <w:ins w:id="371" w:author="Microsoft Office User" w:date="2020-03-26T13:55:00Z"/>
          <w:lang w:val="vi-VN"/>
        </w:rPr>
      </w:pPr>
      <w:ins w:id="372" w:author="Microsoft Office User" w:date="2020-03-26T13:57:00Z">
        <w:r w:rsidRPr="00C24A6C">
          <w:rPr>
            <w:lang w:val="vi-VN"/>
            <w:rPrChange w:id="373" w:author="Microsoft Office User" w:date="2020-03-26T13:58:00Z">
              <w:rPr/>
            </w:rPrChange>
          </w:rPr>
          <w:t>T</w:t>
        </w:r>
        <w:r>
          <w:rPr>
            <w:lang w:val="vi-VN"/>
          </w:rPr>
          <w:t>ừ phương</w:t>
        </w:r>
      </w:ins>
      <w:ins w:id="374" w:author="Microsoft Office User" w:date="2020-03-26T13:58:00Z">
        <w:r>
          <w:rPr>
            <w:lang w:val="vi-VN"/>
          </w:rPr>
          <w:t xml:space="preserve"> trình hồi quy bên trên, ta dễ dàng tính được:</w:t>
        </w:r>
      </w:ins>
    </w:p>
    <w:p w14:paraId="3798D2AA" w14:textId="78833111" w:rsidR="00390B1F" w:rsidRPr="008D6F0D" w:rsidRDefault="00E76219">
      <w:pPr>
        <w:jc w:val="center"/>
        <w:rPr>
          <w:ins w:id="375" w:author="Microsoft Office User" w:date="2020-03-26T13:53:00Z"/>
          <w:rPrChange w:id="376" w:author="Microsoft Office User" w:date="2020-03-26T13:56:00Z">
            <w:rPr>
              <w:ins w:id="377" w:author="Microsoft Office User" w:date="2020-03-26T13:53:00Z"/>
              <w:lang w:val="vi-VN"/>
            </w:rPr>
          </w:rPrChange>
        </w:rPr>
        <w:pPrChange w:id="378" w:author="Microsoft Office User" w:date="2020-03-26T13:58:00Z">
          <w:pPr/>
        </w:pPrChange>
      </w:pPr>
      <w:ins w:id="379" w:author="Microsoft Office User" w:date="2020-03-26T13:56:00Z">
        <w:r>
          <w:rPr>
            <w:lang w:val="vi-VN"/>
          </w:rPr>
          <w:t>$$</w:t>
        </w:r>
      </w:ins>
      <w:ins w:id="380" w:author="Microsoft Office User" w:date="2020-03-26T13:58:00Z">
        <w:r w:rsidR="00951B5A">
          <w:rPr>
            <w:lang w:val="vi-VN"/>
          </w:rPr>
          <w:t>\</w:t>
        </w:r>
      </w:ins>
      <w:ins w:id="381" w:author="Microsoft Office User" w:date="2020-03-26T13:56:00Z">
        <w:r w:rsidR="008D6F0D">
          <w:rPr>
            <w:lang w:val="vi-VN"/>
          </w:rPr>
          <w:t>hat{</w:t>
        </w:r>
        <w:r w:rsidR="008D6F0D">
          <w:t>\</w:t>
        </w:r>
        <w:proofErr w:type="spellStart"/>
        <w:r w:rsidR="008D6F0D">
          <w:t>epsilon_i</w:t>
        </w:r>
        <w:proofErr w:type="spellEnd"/>
        <w:r w:rsidR="008D6F0D">
          <w:rPr>
            <w:lang w:val="vi-VN"/>
          </w:rPr>
          <w:t>}</w:t>
        </w:r>
        <w:r w:rsidR="008D6F0D">
          <w:t xml:space="preserve"> =</w:t>
        </w:r>
      </w:ins>
      <w:ins w:id="382" w:author="Microsoft Office User" w:date="2020-03-26T13:57:00Z">
        <w:r w:rsidR="008D6F0D">
          <w:t xml:space="preserve"> </w:t>
        </w:r>
        <w:proofErr w:type="spellStart"/>
        <w:r w:rsidR="008D6F0D">
          <w:t>y_i</w:t>
        </w:r>
        <w:proofErr w:type="spellEnd"/>
        <w:r w:rsidR="008D6F0D">
          <w:t xml:space="preserve"> -</w:t>
        </w:r>
      </w:ins>
      <w:ins w:id="383" w:author="Microsoft Office User" w:date="2020-03-26T13:56:00Z">
        <w:r w:rsidR="008D6F0D">
          <w:t xml:space="preserve"> \alpha </w:t>
        </w:r>
      </w:ins>
      <w:ins w:id="384" w:author="Microsoft Office User" w:date="2020-03-26T13:57:00Z">
        <w:r w:rsidR="008D6F0D">
          <w:t>-</w:t>
        </w:r>
      </w:ins>
      <w:ins w:id="385" w:author="Microsoft Office User" w:date="2020-03-26T13:56:00Z">
        <w:r w:rsidR="008D6F0D">
          <w:t xml:space="preserve"> \beta </w:t>
        </w:r>
        <w:proofErr w:type="spellStart"/>
        <w:r w:rsidR="008D6F0D">
          <w:t>x</w:t>
        </w:r>
      </w:ins>
      <w:ins w:id="386" w:author="Microsoft Office User" w:date="2020-03-26T13:57:00Z">
        <w:r w:rsidR="008D6F0D">
          <w:t>_i</w:t>
        </w:r>
        <w:proofErr w:type="spellEnd"/>
        <w:r w:rsidR="008D6F0D">
          <w:t>$$</w:t>
        </w:r>
      </w:ins>
    </w:p>
    <w:p w14:paraId="180D8F41" w14:textId="2EF04AE3" w:rsidR="009B6FFE" w:rsidRDefault="009B6FFE">
      <w:pPr>
        <w:rPr>
          <w:ins w:id="387" w:author="Microsoft Office User" w:date="2020-03-26T13:59:00Z"/>
        </w:rPr>
      </w:pPr>
    </w:p>
    <w:p w14:paraId="5375A0AF" w14:textId="659EB9E9" w:rsidR="00C02286" w:rsidRPr="00C02286" w:rsidRDefault="00C02286">
      <w:pPr>
        <w:rPr>
          <w:ins w:id="388" w:author="Microsoft Office User" w:date="2020-03-26T14:00:00Z"/>
          <w:lang w:val="vi-VN"/>
        </w:rPr>
      </w:pPr>
      <w:ins w:id="389" w:author="Microsoft Office User" w:date="2020-03-26T14:00:00Z">
        <w:r>
          <w:lastRenderedPageBreak/>
          <w:t>Theo</w:t>
        </w:r>
        <w:r>
          <w:rPr>
            <w:lang w:val="vi-VN"/>
          </w:rPr>
          <w:t xml:space="preserve"> phương pháp bình phương nhỏ nhất, đường best fit là đường có $$\alpha$$ và $$\beta$$</w:t>
        </w:r>
      </w:ins>
      <w:ins w:id="390" w:author="Microsoft Office User" w:date="2020-03-26T14:01:00Z">
        <w:r>
          <w:rPr>
            <w:lang w:val="vi-VN"/>
          </w:rPr>
          <w:t xml:space="preserve"> sao cho </w:t>
        </w:r>
        <w:r>
          <w:t>t</w:t>
        </w:r>
        <w:r>
          <w:rPr>
            <w:lang w:val="vi-VN"/>
          </w:rPr>
          <w:t>ổng bình phương độ lệch residuals $$\hat{</w:t>
        </w:r>
        <w:r>
          <w:t>\</w:t>
        </w:r>
        <w:proofErr w:type="spellStart"/>
        <w:r>
          <w:t>epsilon_</w:t>
        </w:r>
        <w:proofErr w:type="gramStart"/>
        <w:r>
          <w:t>i</w:t>
        </w:r>
        <w:proofErr w:type="spellEnd"/>
        <w:r>
          <w:rPr>
            <w:lang w:val="vi-VN"/>
          </w:rPr>
          <w:t>}$</w:t>
        </w:r>
        <w:proofErr w:type="gramEnd"/>
        <w:r>
          <w:rPr>
            <w:lang w:val="vi-VN"/>
          </w:rPr>
          <w:t>$ nhỏ nhất.</w:t>
        </w:r>
      </w:ins>
    </w:p>
    <w:p w14:paraId="726B492C" w14:textId="6375CB50" w:rsidR="00C02286" w:rsidRDefault="00C02286">
      <w:pPr>
        <w:rPr>
          <w:ins w:id="391" w:author="Microsoft Office User" w:date="2020-03-26T14:03:00Z"/>
          <w:lang w:val="vi-VN"/>
        </w:rPr>
      </w:pPr>
    </w:p>
    <w:p w14:paraId="39059A8C" w14:textId="538F176A" w:rsidR="00885840" w:rsidRDefault="00885840">
      <w:pPr>
        <w:rPr>
          <w:ins w:id="392" w:author="Microsoft Office User" w:date="2020-03-26T14:04:00Z"/>
          <w:lang w:val="vi-VN"/>
        </w:rPr>
      </w:pPr>
      <w:ins w:id="393" w:author="Microsoft Office User" w:date="2020-03-26T14:03:00Z">
        <w:r>
          <w:rPr>
            <w:lang w:val="vi-VN"/>
          </w:rPr>
          <w:t xml:space="preserve">Như vậy, đường </w:t>
        </w:r>
      </w:ins>
      <w:ins w:id="394" w:author="Microsoft Office User" w:date="2020-03-26T14:04:00Z">
        <w:r>
          <w:rPr>
            <w:lang w:val="vi-VN"/>
          </w:rPr>
          <w:t>fit lý tưởng là đường:</w:t>
        </w:r>
      </w:ins>
    </w:p>
    <w:p w14:paraId="3F8981FB" w14:textId="61AAE35C" w:rsidR="00885840" w:rsidRDefault="00651243">
      <w:pPr>
        <w:jc w:val="center"/>
        <w:rPr>
          <w:ins w:id="395" w:author="Microsoft Office User" w:date="2020-03-26T14:04:00Z"/>
          <w:lang w:val="vi-VN"/>
        </w:rPr>
        <w:pPrChange w:id="396" w:author="Microsoft Office User" w:date="2020-03-26T14:08:00Z">
          <w:pPr/>
        </w:pPrChange>
      </w:pPr>
      <w:ins w:id="397" w:author="Microsoft Office User" w:date="2020-03-26T14:08:00Z">
        <w:r>
          <w:rPr>
            <w:rFonts w:ascii="Helvetica" w:hAnsi="Helvetica" w:cs="Helvetica"/>
            <w:color w:val="000000"/>
          </w:rPr>
          <w:t>$$\sum_{</w:t>
        </w:r>
        <w:proofErr w:type="spellStart"/>
        <w:r>
          <w:rPr>
            <w:rFonts w:ascii="Helvetica" w:hAnsi="Helvetica" w:cs="Helvetica"/>
            <w:color w:val="000000"/>
          </w:rPr>
          <w:t>i</w:t>
        </w:r>
        <w:proofErr w:type="spellEnd"/>
        <w:r>
          <w:rPr>
            <w:rFonts w:ascii="Helvetica" w:hAnsi="Helvetica" w:cs="Helvetica"/>
            <w:color w:val="000000"/>
          </w:rPr>
          <w:t>=</w:t>
        </w:r>
        <w:proofErr w:type="gramStart"/>
        <w:r>
          <w:rPr>
            <w:rFonts w:ascii="Helvetica" w:hAnsi="Helvetica" w:cs="Helvetica"/>
            <w:color w:val="000000"/>
          </w:rPr>
          <w:t>1}^</w:t>
        </w:r>
        <w:proofErr w:type="gramEnd"/>
        <w:r>
          <w:rPr>
            <w:rFonts w:ascii="Helvetica" w:hAnsi="Helvetica" w:cs="Helvetica"/>
            <w:color w:val="000000"/>
          </w:rPr>
          <w:t>n \</w:t>
        </w:r>
        <w:proofErr w:type="spellStart"/>
        <w:r>
          <w:rPr>
            <w:rFonts w:ascii="Helvetica" w:hAnsi="Helvetica" w:cs="Helvetica"/>
            <w:color w:val="000000"/>
          </w:rPr>
          <w:t>epsilon_i</w:t>
        </w:r>
        <w:proofErr w:type="spellEnd"/>
        <w:r>
          <w:rPr>
            <w:rFonts w:ascii="Helvetica" w:hAnsi="Helvetica" w:cs="Helvetica"/>
            <w:color w:val="000000"/>
          </w:rPr>
          <w:t xml:space="preserve"> = 0$$</w:t>
        </w:r>
      </w:ins>
    </w:p>
    <w:p w14:paraId="0254C837" w14:textId="77777777" w:rsidR="00083AC2" w:rsidRDefault="00083AC2">
      <w:pPr>
        <w:rPr>
          <w:ins w:id="398" w:author="Microsoft Office User" w:date="2020-03-26T14:02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F4B5C" w14:paraId="3F8FC3B4" w14:textId="77777777" w:rsidTr="001F4B5C">
        <w:trPr>
          <w:ins w:id="399" w:author="Microsoft Office User" w:date="2020-03-26T14:02:00Z"/>
        </w:trPr>
        <w:tc>
          <w:tcPr>
            <w:tcW w:w="9010" w:type="dxa"/>
          </w:tcPr>
          <w:p w14:paraId="29F1E29F" w14:textId="266F14FF" w:rsidR="001F4B5C" w:rsidRDefault="00627E4B">
            <w:pPr>
              <w:rPr>
                <w:ins w:id="400" w:author="Microsoft Office User" w:date="2020-03-26T14:02:00Z"/>
                <w:lang w:val="vi-VN"/>
              </w:rPr>
            </w:pPr>
            <w:ins w:id="401" w:author="Microsoft Office User" w:date="2020-03-26T14:16:00Z">
              <w:r w:rsidRPr="00627E4B">
                <w:rPr>
                  <w:lang w:val="vi-VN"/>
                </w:rPr>
                <w:t>summary(fit)$r.squared</w:t>
              </w:r>
            </w:ins>
          </w:p>
        </w:tc>
      </w:tr>
    </w:tbl>
    <w:p w14:paraId="18E78240" w14:textId="4D0D1C29" w:rsidR="00532C3A" w:rsidRDefault="00532C3A">
      <w:pPr>
        <w:rPr>
          <w:ins w:id="402" w:author="Microsoft Office User" w:date="2020-03-26T14:1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F4D54" w14:paraId="1CCA9018" w14:textId="77777777" w:rsidTr="009F4D54">
        <w:trPr>
          <w:ins w:id="403" w:author="Microsoft Office User" w:date="2020-03-26T14:16:00Z"/>
        </w:trPr>
        <w:tc>
          <w:tcPr>
            <w:tcW w:w="9010" w:type="dxa"/>
          </w:tcPr>
          <w:p w14:paraId="2503C5DE" w14:textId="028C811C" w:rsidR="009F4D54" w:rsidRDefault="00EA2A89">
            <w:pPr>
              <w:rPr>
                <w:ins w:id="404" w:author="Microsoft Office User" w:date="2020-03-26T14:16:00Z"/>
                <w:lang w:val="vi-VN"/>
              </w:rPr>
            </w:pPr>
            <w:ins w:id="405" w:author="Microsoft Office User" w:date="2020-03-26T14:16:00Z">
              <w:r w:rsidRPr="00EA2A89">
                <w:rPr>
                  <w:lang w:val="vi-VN"/>
                </w:rPr>
                <w:t>[1] 0.6510794</w:t>
              </w:r>
            </w:ins>
          </w:p>
        </w:tc>
      </w:tr>
    </w:tbl>
    <w:p w14:paraId="0AFE3620" w14:textId="77777777" w:rsidR="009F4D54" w:rsidRPr="00C02286" w:rsidRDefault="009F4D54">
      <w:pPr>
        <w:rPr>
          <w:ins w:id="406" w:author="Microsoft Office User" w:date="2020-03-24T17:19:00Z"/>
          <w:lang w:val="vi-VN"/>
        </w:rPr>
      </w:pPr>
    </w:p>
    <w:p w14:paraId="71477B03" w14:textId="2E686279" w:rsidR="00C478C3" w:rsidRDefault="00C478C3">
      <w:pPr>
        <w:rPr>
          <w:ins w:id="407" w:author="Microsoft Office User" w:date="2020-03-24T17:19:00Z"/>
          <w:lang w:val="vi-VN"/>
        </w:rPr>
      </w:pPr>
      <w:ins w:id="408" w:author="Microsoft Office User" w:date="2020-03-24T17:19:00Z">
        <w:r>
          <w:rPr>
            <w:lang w:val="vi-VN"/>
          </w:rPr>
          <w:t>Đánh giá p-value</w:t>
        </w:r>
      </w:ins>
      <w:ins w:id="409" w:author="Microsoft Office User" w:date="2020-03-24T17:20:00Z">
        <w:r w:rsidR="00E71BAF">
          <w:rPr>
            <w:lang w:val="vi-VN"/>
          </w:rPr>
          <w:t xml:space="preserve"> 1.49e-12 &lt; 0.05</w:t>
        </w:r>
      </w:ins>
    </w:p>
    <w:p w14:paraId="2EDAB923" w14:textId="77777777" w:rsidR="00C478C3" w:rsidRPr="00C478C3" w:rsidRDefault="00C478C3">
      <w:pPr>
        <w:rPr>
          <w:ins w:id="410" w:author="Microsoft Office User" w:date="2020-03-24T17:19:00Z"/>
          <w:lang w:val="vi-VN"/>
        </w:rPr>
      </w:pPr>
    </w:p>
    <w:p w14:paraId="2C05620B" w14:textId="5BD140A8" w:rsidR="00350DBD" w:rsidRDefault="00350DBD">
      <w:pPr>
        <w:rPr>
          <w:ins w:id="411" w:author="Microsoft Office User" w:date="2020-03-26T14:18:00Z"/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 w:rsidRPr="00C478C3">
        <w:rPr>
          <w:lang w:val="vi-VN"/>
          <w:rPrChange w:id="412" w:author="Microsoft Office User" w:date="2020-03-24T17:19:00Z">
            <w:rPr/>
          </w:rPrChange>
        </w:rPr>
        <w:t xml:space="preserve"> trên</w:t>
      </w:r>
      <w:r w:rsidR="00F72122">
        <w:rPr>
          <w:lang w:val="vi-VN"/>
        </w:rPr>
        <w:t xml:space="preserve"> bayesvl</w:t>
      </w:r>
      <w:ins w:id="413" w:author="Microsoft Office User" w:date="2020-03-24T17:20:00Z">
        <w:r w:rsidR="00DA198C">
          <w:rPr>
            <w:lang w:val="vi-VN"/>
          </w:rPr>
          <w:t>:</w:t>
        </w:r>
      </w:ins>
    </w:p>
    <w:p w14:paraId="0B837E47" w14:textId="4AD1E1BA" w:rsidR="00964CDB" w:rsidRDefault="00964CDB">
      <w:pPr>
        <w:rPr>
          <w:ins w:id="414" w:author="Microsoft Office User" w:date="2020-03-26T14:25:00Z"/>
          <w:lang w:val="vi-VN"/>
        </w:rPr>
      </w:pPr>
      <w:ins w:id="415" w:author="Microsoft Office User" w:date="2020-03-26T14:19:00Z">
        <w:r w:rsidRPr="00964CDB">
          <w:rPr>
            <w:lang w:val="vi-VN"/>
            <w:rPrChange w:id="416" w:author="Microsoft Office User" w:date="2020-03-26T14:19:00Z">
              <w:rPr/>
            </w:rPrChange>
          </w:rPr>
          <w:t>C</w:t>
        </w:r>
        <w:r>
          <w:rPr>
            <w:lang w:val="vi-VN"/>
          </w:rPr>
          <w:t>ũng với bài toán hồi quy tuyến tính đơn giản này, theo hướng tiếp cận baysian</w:t>
        </w:r>
        <w:r w:rsidR="007F789E">
          <w:rPr>
            <w:lang w:val="vi-VN"/>
          </w:rPr>
          <w:t>, ta có</w:t>
        </w:r>
      </w:ins>
      <w:ins w:id="417" w:author="Microsoft Office User" w:date="2020-03-26T14:20:00Z">
        <w:r w:rsidR="00E40178">
          <w:rPr>
            <w:lang w:val="vi-VN"/>
          </w:rPr>
          <w:t xml:space="preserve"> các phân phối xác xuất</w:t>
        </w:r>
      </w:ins>
      <w:ins w:id="418" w:author="Microsoft Office User" w:date="2020-03-26T14:24:00Z">
        <w:r w:rsidR="000D0F5E" w:rsidRPr="000D0F5E">
          <w:rPr>
            <w:lang w:val="vi-VN"/>
            <w:rPrChange w:id="419" w:author="Microsoft Office User" w:date="2020-03-26T14:24:00Z">
              <w:rPr/>
            </w:rPrChange>
          </w:rPr>
          <w:t xml:space="preserve"> gi</w:t>
        </w:r>
        <w:r w:rsidR="000D0F5E">
          <w:rPr>
            <w:lang w:val="vi-VN"/>
          </w:rPr>
          <w:t>á trị $$</w:t>
        </w:r>
      </w:ins>
      <w:ins w:id="420" w:author="Microsoft Office User" w:date="2020-03-26T14:26:00Z">
        <w:r w:rsidR="00AD40F7" w:rsidRPr="00D949A8">
          <w:rPr>
            <w:lang w:val="vi-VN"/>
            <w:rPrChange w:id="421" w:author="Microsoft Office User" w:date="2020-03-26T14:26:00Z">
              <w:rPr/>
            </w:rPrChange>
          </w:rPr>
          <w:t>y</w:t>
        </w:r>
      </w:ins>
      <w:ins w:id="422" w:author="Microsoft Office User" w:date="2020-03-26T14:24:00Z">
        <w:r w:rsidR="000D0F5E">
          <w:rPr>
            <w:lang w:val="vi-VN"/>
          </w:rPr>
          <w:t>_</w:t>
        </w:r>
      </w:ins>
      <w:ins w:id="423" w:author="Microsoft Office User" w:date="2020-03-26T14:34:00Z">
        <w:r w:rsidR="00404505" w:rsidRPr="00404505">
          <w:rPr>
            <w:lang w:val="vi-VN"/>
            <w:rPrChange w:id="424" w:author="Microsoft Office User" w:date="2020-03-26T14:34:00Z">
              <w:rPr/>
            </w:rPrChange>
          </w:rPr>
          <w:t>{</w:t>
        </w:r>
      </w:ins>
      <w:ins w:id="425" w:author="Microsoft Office User" w:date="2020-03-26T14:26:00Z">
        <w:r w:rsidR="00C36A68" w:rsidRPr="00C36A68">
          <w:rPr>
            <w:lang w:val="vi-VN"/>
            <w:rPrChange w:id="426" w:author="Microsoft Office User" w:date="2020-03-26T14:26:00Z">
              <w:rPr/>
            </w:rPrChange>
          </w:rPr>
          <w:t>dist</w:t>
        </w:r>
      </w:ins>
      <w:ins w:id="427" w:author="Microsoft Office User" w:date="2020-03-26T14:34:00Z">
        <w:r w:rsidR="00404505" w:rsidRPr="00404505">
          <w:rPr>
            <w:lang w:val="vi-VN"/>
            <w:rPrChange w:id="428" w:author="Microsoft Office User" w:date="2020-03-26T14:34:00Z">
              <w:rPr/>
            </w:rPrChange>
          </w:rPr>
          <w:t>}</w:t>
        </w:r>
      </w:ins>
      <w:ins w:id="429" w:author="Microsoft Office User" w:date="2020-03-26T14:24:00Z">
        <w:r w:rsidR="000D0F5E">
          <w:rPr>
            <w:lang w:val="vi-VN"/>
          </w:rPr>
          <w:t>$$</w:t>
        </w:r>
      </w:ins>
      <w:ins w:id="430" w:author="Microsoft Office User" w:date="2020-03-26T14:19:00Z">
        <w:r w:rsidR="007F789E">
          <w:rPr>
            <w:lang w:val="vi-VN"/>
          </w:rPr>
          <w:t>:</w:t>
        </w:r>
      </w:ins>
    </w:p>
    <w:p w14:paraId="1B4468D6" w14:textId="77777777" w:rsidR="006977EF" w:rsidRPr="00F72122" w:rsidRDefault="006977EF">
      <w:pPr>
        <w:rPr>
          <w:lang w:val="vi-VN"/>
        </w:rPr>
      </w:pPr>
    </w:p>
    <w:p w14:paraId="3B768D3F" w14:textId="76541FAA" w:rsidR="00353748" w:rsidRPr="00964CDB" w:rsidRDefault="00B639DB">
      <w:pPr>
        <w:rPr>
          <w:lang w:val="vi-VN"/>
          <w:rPrChange w:id="431" w:author="Microsoft Office User" w:date="2020-03-26T14:19:00Z">
            <w:rPr/>
          </w:rPrChange>
        </w:rPr>
      </w:pPr>
      <w:ins w:id="432" w:author="Microsoft Office User" w:date="2020-03-26T14:20:00Z">
        <w:r>
          <w:rPr>
            <w:lang w:val="vi-VN"/>
          </w:rPr>
          <w:t>$$</w:t>
        </w:r>
      </w:ins>
      <w:ins w:id="433" w:author="Microsoft Office User" w:date="2020-03-26T14:26:00Z">
        <w:r w:rsidR="00D949A8" w:rsidRPr="00404505">
          <w:rPr>
            <w:lang w:val="vi-VN"/>
            <w:rPrChange w:id="434" w:author="Microsoft Office User" w:date="2020-03-26T14:34:00Z">
              <w:rPr/>
            </w:rPrChange>
          </w:rPr>
          <w:t>y</w:t>
        </w:r>
      </w:ins>
      <w:ins w:id="435" w:author="Microsoft Office User" w:date="2020-03-26T14:24:00Z">
        <w:r w:rsidR="0026375B">
          <w:rPr>
            <w:lang w:val="vi-VN"/>
          </w:rPr>
          <w:t>_</w:t>
        </w:r>
      </w:ins>
      <w:ins w:id="436" w:author="Microsoft Office User" w:date="2020-03-26T14:34:00Z">
        <w:r w:rsidR="00404505" w:rsidRPr="00404505">
          <w:rPr>
            <w:lang w:val="vi-VN"/>
            <w:rPrChange w:id="437" w:author="Microsoft Office User" w:date="2020-03-26T14:34:00Z">
              <w:rPr/>
            </w:rPrChange>
          </w:rPr>
          <w:t>{</w:t>
        </w:r>
      </w:ins>
      <w:r w:rsidR="003561A6" w:rsidRPr="00964CDB">
        <w:rPr>
          <w:lang w:val="vi-VN"/>
          <w:rPrChange w:id="438" w:author="Microsoft Office User" w:date="2020-03-26T14:19:00Z">
            <w:rPr/>
          </w:rPrChange>
        </w:rPr>
        <w:t>dist</w:t>
      </w:r>
      <w:ins w:id="439" w:author="Microsoft Office User" w:date="2020-03-26T14:34:00Z">
        <w:r w:rsidR="00404505" w:rsidRPr="00404505">
          <w:rPr>
            <w:lang w:val="vi-VN"/>
            <w:rPrChange w:id="440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41" w:author="Microsoft Office User" w:date="2020-03-26T14:19:00Z">
            <w:rPr/>
          </w:rPrChange>
        </w:rPr>
        <w:t xml:space="preserve"> ~ </w:t>
      </w:r>
      <w:ins w:id="442" w:author="Microsoft Office User" w:date="2020-03-26T14:18:00Z">
        <w:r w:rsidR="0026456E" w:rsidRPr="00964CDB">
          <w:rPr>
            <w:lang w:val="vi-VN"/>
            <w:rPrChange w:id="443" w:author="Microsoft Office User" w:date="2020-03-26T14:19:00Z">
              <w:rPr/>
            </w:rPrChange>
          </w:rPr>
          <w:t>n</w:t>
        </w:r>
      </w:ins>
      <w:del w:id="444" w:author="Microsoft Office User" w:date="2020-03-26T14:18:00Z">
        <w:r w:rsidR="003561A6" w:rsidRPr="00964CDB" w:rsidDel="0026456E">
          <w:rPr>
            <w:lang w:val="vi-VN"/>
            <w:rPrChange w:id="445" w:author="Microsoft Office User" w:date="2020-03-26T14:19:00Z">
              <w:rPr/>
            </w:rPrChange>
          </w:rPr>
          <w:delText>N</w:delText>
        </w:r>
      </w:del>
      <w:r w:rsidR="003561A6" w:rsidRPr="00964CDB">
        <w:rPr>
          <w:lang w:val="vi-VN"/>
          <w:rPrChange w:id="446" w:author="Microsoft Office User" w:date="2020-03-26T14:19:00Z">
            <w:rPr/>
          </w:rPrChange>
        </w:rPr>
        <w:t>ormal(</w:t>
      </w:r>
      <w:ins w:id="447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448" w:author="Microsoft Office User" w:date="2020-03-26T14:19:00Z">
            <w:rPr/>
          </w:rPrChange>
        </w:rPr>
        <w:t>mu</w:t>
      </w:r>
      <w:ins w:id="449" w:author="Microsoft Office User" w:date="2020-03-26T14:25:00Z">
        <w:r w:rsidR="0000575F" w:rsidRPr="00404505">
          <w:rPr>
            <w:lang w:val="vi-VN"/>
            <w:rPrChange w:id="450" w:author="Microsoft Office User" w:date="2020-03-26T14:34:00Z">
              <w:rPr/>
            </w:rPrChange>
          </w:rPr>
          <w:t>_</w:t>
        </w:r>
      </w:ins>
      <w:ins w:id="451" w:author="Microsoft Office User" w:date="2020-03-26T14:34:00Z">
        <w:r w:rsidR="00404505" w:rsidRPr="00404505">
          <w:rPr>
            <w:lang w:val="vi-VN"/>
            <w:rPrChange w:id="452" w:author="Microsoft Office User" w:date="2020-03-26T14:34:00Z">
              <w:rPr/>
            </w:rPrChange>
          </w:rPr>
          <w:t>{</w:t>
        </w:r>
      </w:ins>
      <w:ins w:id="453" w:author="Microsoft Office User" w:date="2020-03-26T14:25:00Z">
        <w:r w:rsidR="0000575F" w:rsidRPr="00404505">
          <w:rPr>
            <w:lang w:val="vi-VN"/>
            <w:rPrChange w:id="454" w:author="Microsoft Office User" w:date="2020-03-26T14:34:00Z">
              <w:rPr/>
            </w:rPrChange>
          </w:rPr>
          <w:t>dist</w:t>
        </w:r>
      </w:ins>
      <w:ins w:id="455" w:author="Microsoft Office User" w:date="2020-03-26T14:34:00Z">
        <w:r w:rsidR="00404505" w:rsidRPr="00404505">
          <w:rPr>
            <w:lang w:val="vi-VN"/>
            <w:rPrChange w:id="456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57" w:author="Microsoft Office User" w:date="2020-03-26T14:19:00Z">
            <w:rPr/>
          </w:rPrChange>
        </w:rPr>
        <w:t xml:space="preserve">, </w:t>
      </w:r>
      <w:ins w:id="458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459" w:author="Microsoft Office User" w:date="2020-03-26T14:19:00Z">
            <w:rPr/>
          </w:rPrChange>
        </w:rPr>
        <w:t>sigma</w:t>
      </w:r>
      <w:ins w:id="460" w:author="Microsoft Office User" w:date="2020-03-26T14:25:00Z">
        <w:r w:rsidR="0000575F" w:rsidRPr="00404505">
          <w:rPr>
            <w:lang w:val="vi-VN"/>
            <w:rPrChange w:id="461" w:author="Microsoft Office User" w:date="2020-03-26T14:34:00Z">
              <w:rPr/>
            </w:rPrChange>
          </w:rPr>
          <w:t>_</w:t>
        </w:r>
      </w:ins>
      <w:ins w:id="462" w:author="Microsoft Office User" w:date="2020-03-26T14:34:00Z">
        <w:r w:rsidR="00404505" w:rsidRPr="00404505">
          <w:rPr>
            <w:lang w:val="vi-VN"/>
            <w:rPrChange w:id="463" w:author="Microsoft Office User" w:date="2020-03-26T14:34:00Z">
              <w:rPr/>
            </w:rPrChange>
          </w:rPr>
          <w:t>{</w:t>
        </w:r>
      </w:ins>
      <w:ins w:id="464" w:author="Microsoft Office User" w:date="2020-03-26T14:25:00Z">
        <w:r w:rsidR="0000575F" w:rsidRPr="00404505">
          <w:rPr>
            <w:lang w:val="vi-VN"/>
            <w:rPrChange w:id="465" w:author="Microsoft Office User" w:date="2020-03-26T14:34:00Z">
              <w:rPr/>
            </w:rPrChange>
          </w:rPr>
          <w:t>dist</w:t>
        </w:r>
      </w:ins>
      <w:ins w:id="466" w:author="Microsoft Office User" w:date="2020-03-26T14:34:00Z">
        <w:r w:rsidR="00404505" w:rsidRPr="00404505">
          <w:rPr>
            <w:lang w:val="vi-VN"/>
            <w:rPrChange w:id="467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68" w:author="Microsoft Office User" w:date="2020-03-26T14:19:00Z">
            <w:rPr/>
          </w:rPrChange>
        </w:rPr>
        <w:t>)</w:t>
      </w:r>
      <w:ins w:id="469" w:author="Microsoft Office User" w:date="2020-03-26T14:20:00Z">
        <w:r w:rsidR="000D0F5E">
          <w:rPr>
            <w:lang w:val="vi-VN"/>
          </w:rPr>
          <w:t>$$</w:t>
        </w:r>
      </w:ins>
    </w:p>
    <w:p w14:paraId="412E4BD5" w14:textId="77777777" w:rsidR="005462AC" w:rsidRPr="00404505" w:rsidRDefault="005462AC">
      <w:pPr>
        <w:rPr>
          <w:ins w:id="470" w:author="Microsoft Office User" w:date="2020-03-26T14:25:00Z"/>
          <w:lang w:val="vi-VN"/>
          <w:rPrChange w:id="471" w:author="Microsoft Office User" w:date="2020-03-26T14:34:00Z">
            <w:rPr>
              <w:ins w:id="472" w:author="Microsoft Office User" w:date="2020-03-26T14:25:00Z"/>
            </w:rPr>
          </w:rPrChange>
        </w:rPr>
      </w:pPr>
    </w:p>
    <w:p w14:paraId="3D606A94" w14:textId="3C33C1E7" w:rsidR="000D0F5E" w:rsidRPr="001E23AB" w:rsidRDefault="001E23AB">
      <w:pPr>
        <w:rPr>
          <w:ins w:id="473" w:author="Microsoft Office User" w:date="2020-03-26T14:24:00Z"/>
          <w:lang w:val="vi-VN"/>
          <w:rPrChange w:id="474" w:author="Microsoft Office User" w:date="2020-03-26T14:25:00Z">
            <w:rPr>
              <w:ins w:id="475" w:author="Microsoft Office User" w:date="2020-03-26T14:24:00Z"/>
            </w:rPr>
          </w:rPrChange>
        </w:rPr>
      </w:pPr>
      <w:ins w:id="476" w:author="Microsoft Office User" w:date="2020-03-26T14:25:00Z">
        <w:r w:rsidRPr="00137133">
          <w:rPr>
            <w:lang w:val="vi-VN"/>
            <w:rPrChange w:id="477" w:author="Microsoft Office User" w:date="2020-03-26T14:35:00Z">
              <w:rPr/>
            </w:rPrChange>
          </w:rPr>
          <w:t>T</w:t>
        </w:r>
        <w:r>
          <w:rPr>
            <w:lang w:val="vi-VN"/>
          </w:rPr>
          <w:t>rong đó</w:t>
        </w:r>
        <w:r w:rsidR="006F02F3">
          <w:rPr>
            <w:lang w:val="vi-VN"/>
          </w:rPr>
          <w:t>:</w:t>
        </w:r>
      </w:ins>
    </w:p>
    <w:p w14:paraId="308EDFA9" w14:textId="72353733" w:rsidR="003561A6" w:rsidRPr="00137133" w:rsidRDefault="00BF2EF0">
      <w:pPr>
        <w:rPr>
          <w:ins w:id="478" w:author="Microsoft Office User" w:date="2020-03-26T14:25:00Z"/>
          <w:lang w:val="vi-VN"/>
          <w:rPrChange w:id="479" w:author="Microsoft Office User" w:date="2020-03-26T14:35:00Z">
            <w:rPr>
              <w:ins w:id="480" w:author="Microsoft Office User" w:date="2020-03-26T14:25:00Z"/>
            </w:rPr>
          </w:rPrChange>
        </w:rPr>
      </w:pPr>
      <w:ins w:id="481" w:author="Microsoft Office User" w:date="2020-03-26T14:25:00Z">
        <w:r w:rsidRPr="00137133">
          <w:rPr>
            <w:lang w:val="vi-VN"/>
            <w:rPrChange w:id="482" w:author="Microsoft Office User" w:date="2020-03-26T14:35:00Z">
              <w:rPr/>
            </w:rPrChange>
          </w:rPr>
          <w:t>$$</w:t>
        </w:r>
      </w:ins>
      <w:ins w:id="483" w:author="Microsoft Office User" w:date="2020-03-26T14:35:00Z">
        <w:r w:rsidR="00D51341" w:rsidRPr="00CB7595">
          <w:rPr>
            <w:lang w:val="vi-VN"/>
            <w:rPrChange w:id="484" w:author="Microsoft Office User" w:date="2020-03-26T14:35:00Z">
              <w:rPr/>
            </w:rPrChange>
          </w:rPr>
          <w:t>\</w:t>
        </w:r>
      </w:ins>
      <w:del w:id="485" w:author="Microsoft Office User" w:date="2020-03-26T14:25:00Z">
        <w:r w:rsidR="00EA4A68" w:rsidRPr="00137133" w:rsidDel="00BF2EF0">
          <w:rPr>
            <w:lang w:val="vi-VN"/>
            <w:rPrChange w:id="486" w:author="Microsoft Office User" w:date="2020-03-26T14:35:00Z">
              <w:rPr/>
            </w:rPrChange>
          </w:rPr>
          <w:delText>M</w:delText>
        </w:r>
        <w:r w:rsidR="00AB1E99" w:rsidRPr="00137133" w:rsidDel="00BF2EF0">
          <w:rPr>
            <w:lang w:val="vi-VN"/>
            <w:rPrChange w:id="487" w:author="Microsoft Office User" w:date="2020-03-26T14:35:00Z">
              <w:rPr/>
            </w:rPrChange>
          </w:rPr>
          <w:delText>u</w:delText>
        </w:r>
      </w:del>
      <w:ins w:id="488" w:author="Microsoft Office User" w:date="2020-03-26T14:25:00Z">
        <w:r w:rsidRPr="00137133">
          <w:rPr>
            <w:lang w:val="vi-VN"/>
            <w:rPrChange w:id="489" w:author="Microsoft Office User" w:date="2020-03-26T14:35:00Z">
              <w:rPr/>
            </w:rPrChange>
          </w:rPr>
          <w:t>mu</w:t>
        </w:r>
        <w:r w:rsidR="00EA4A68">
          <w:rPr>
            <w:lang w:val="vi-VN"/>
          </w:rPr>
          <w:t>_</w:t>
        </w:r>
      </w:ins>
      <w:ins w:id="490" w:author="Microsoft Office User" w:date="2020-03-26T14:34:00Z">
        <w:r w:rsidR="00B712A2" w:rsidRPr="00137133">
          <w:rPr>
            <w:lang w:val="vi-VN"/>
            <w:rPrChange w:id="491" w:author="Microsoft Office User" w:date="2020-03-26T14:35:00Z">
              <w:rPr/>
            </w:rPrChange>
          </w:rPr>
          <w:t>{</w:t>
        </w:r>
      </w:ins>
      <w:ins w:id="492" w:author="Microsoft Office User" w:date="2020-03-26T14:25:00Z">
        <w:r w:rsidR="00EA4A68">
          <w:rPr>
            <w:lang w:val="vi-VN"/>
          </w:rPr>
          <w:t>d</w:t>
        </w:r>
        <w:r w:rsidR="00EA4A68" w:rsidRPr="00137133">
          <w:rPr>
            <w:lang w:val="vi-VN"/>
            <w:rPrChange w:id="493" w:author="Microsoft Office User" w:date="2020-03-26T14:35:00Z">
              <w:rPr/>
            </w:rPrChange>
          </w:rPr>
          <w:t>ist</w:t>
        </w:r>
      </w:ins>
      <w:ins w:id="494" w:author="Microsoft Office User" w:date="2020-03-26T14:34:00Z">
        <w:r w:rsidR="00B712A2" w:rsidRPr="00137133">
          <w:rPr>
            <w:lang w:val="vi-VN"/>
            <w:rPrChange w:id="495" w:author="Microsoft Office User" w:date="2020-03-26T14:35:00Z">
              <w:rPr/>
            </w:rPrChange>
          </w:rPr>
          <w:t>}</w:t>
        </w:r>
      </w:ins>
      <w:del w:id="496" w:author="Microsoft Office User" w:date="2020-03-26T14:25:00Z">
        <w:r w:rsidR="00AB1E99" w:rsidRPr="00137133" w:rsidDel="009638D2">
          <w:rPr>
            <w:lang w:val="vi-VN"/>
            <w:rPrChange w:id="497" w:author="Microsoft Office User" w:date="2020-03-26T14:35:00Z">
              <w:rPr/>
            </w:rPrChange>
          </w:rPr>
          <w:delText xml:space="preserve"> </w:delText>
        </w:r>
      </w:del>
      <w:r w:rsidR="00A71AFB" w:rsidRPr="00137133">
        <w:rPr>
          <w:lang w:val="vi-VN"/>
          <w:rPrChange w:id="498" w:author="Microsoft Office User" w:date="2020-03-26T14:35:00Z">
            <w:rPr/>
          </w:rPrChange>
        </w:rPr>
        <w:t xml:space="preserve"> = </w:t>
      </w:r>
      <w:ins w:id="499" w:author="Microsoft Office User" w:date="2020-03-26T14:25:00Z">
        <w:r w:rsidR="002D2A09">
          <w:rPr>
            <w:lang w:val="vi-VN"/>
          </w:rPr>
          <w:t>\</w:t>
        </w:r>
      </w:ins>
      <w:r w:rsidR="00A71AFB" w:rsidRPr="00137133">
        <w:rPr>
          <w:lang w:val="vi-VN"/>
          <w:rPrChange w:id="500" w:author="Microsoft Office User" w:date="2020-03-26T14:35:00Z">
            <w:rPr/>
          </w:rPrChange>
        </w:rPr>
        <w:t>alpha</w:t>
      </w:r>
      <w:ins w:id="501" w:author="Microsoft Office User" w:date="2020-03-26T14:25:00Z">
        <w:r w:rsidR="0039289A">
          <w:rPr>
            <w:lang w:val="vi-VN"/>
          </w:rPr>
          <w:t>_</w:t>
        </w:r>
      </w:ins>
      <w:ins w:id="502" w:author="Microsoft Office User" w:date="2020-03-26T14:34:00Z">
        <w:r w:rsidR="00B712A2" w:rsidRPr="00137133">
          <w:rPr>
            <w:lang w:val="vi-VN"/>
            <w:rPrChange w:id="503" w:author="Microsoft Office User" w:date="2020-03-26T14:35:00Z">
              <w:rPr/>
            </w:rPrChange>
          </w:rPr>
          <w:t>{</w:t>
        </w:r>
      </w:ins>
      <w:ins w:id="504" w:author="Microsoft Office User" w:date="2020-03-26T14:27:00Z">
        <w:r w:rsidR="007052A8" w:rsidRPr="00137133">
          <w:rPr>
            <w:lang w:val="vi-VN"/>
            <w:rPrChange w:id="505" w:author="Microsoft Office User" w:date="2020-03-26T14:35:00Z">
              <w:rPr/>
            </w:rPrChange>
          </w:rPr>
          <w:t>speed</w:t>
        </w:r>
      </w:ins>
      <w:ins w:id="506" w:author="Microsoft Office User" w:date="2020-03-26T14:34:00Z">
        <w:r w:rsidR="00B712A2" w:rsidRPr="00137133">
          <w:rPr>
            <w:lang w:val="vi-VN"/>
            <w:rPrChange w:id="507" w:author="Microsoft Office User" w:date="2020-03-26T14:35:00Z">
              <w:rPr/>
            </w:rPrChange>
          </w:rPr>
          <w:t>}</w:t>
        </w:r>
      </w:ins>
      <w:r w:rsidR="00A71AFB" w:rsidRPr="00137133">
        <w:rPr>
          <w:lang w:val="vi-VN"/>
          <w:rPrChange w:id="508" w:author="Microsoft Office User" w:date="2020-03-26T14:35:00Z">
            <w:rPr/>
          </w:rPrChange>
        </w:rPr>
        <w:t xml:space="preserve"> + </w:t>
      </w:r>
      <w:ins w:id="509" w:author="Microsoft Office User" w:date="2020-03-26T14:35:00Z">
        <w:r w:rsidR="00CB7595" w:rsidRPr="00A96481">
          <w:rPr>
            <w:lang w:val="vi-VN"/>
            <w:rPrChange w:id="510" w:author="Microsoft Office User" w:date="2020-03-26T14:35:00Z">
              <w:rPr/>
            </w:rPrChange>
          </w:rPr>
          <w:t>\</w:t>
        </w:r>
      </w:ins>
      <w:r w:rsidR="00A71AFB" w:rsidRPr="00137133">
        <w:rPr>
          <w:lang w:val="vi-VN"/>
          <w:rPrChange w:id="511" w:author="Microsoft Office User" w:date="2020-03-26T14:35:00Z">
            <w:rPr/>
          </w:rPrChange>
        </w:rPr>
        <w:t>beta</w:t>
      </w:r>
      <w:ins w:id="512" w:author="Microsoft Office User" w:date="2020-03-26T14:26:00Z">
        <w:r w:rsidR="00C20E8F" w:rsidRPr="00137133">
          <w:rPr>
            <w:lang w:val="vi-VN"/>
            <w:rPrChange w:id="513" w:author="Microsoft Office User" w:date="2020-03-26T14:35:00Z">
              <w:rPr/>
            </w:rPrChange>
          </w:rPr>
          <w:t>_</w:t>
        </w:r>
      </w:ins>
      <w:ins w:id="514" w:author="Microsoft Office User" w:date="2020-03-26T14:34:00Z">
        <w:r w:rsidR="00B712A2" w:rsidRPr="00137133">
          <w:rPr>
            <w:lang w:val="vi-VN"/>
            <w:rPrChange w:id="515" w:author="Microsoft Office User" w:date="2020-03-26T14:35:00Z">
              <w:rPr/>
            </w:rPrChange>
          </w:rPr>
          <w:t>{</w:t>
        </w:r>
      </w:ins>
      <w:ins w:id="516" w:author="Microsoft Office User" w:date="2020-03-26T14:27:00Z">
        <w:r w:rsidR="008D6C76" w:rsidRPr="00137133">
          <w:rPr>
            <w:lang w:val="vi-VN"/>
            <w:rPrChange w:id="517" w:author="Microsoft Office User" w:date="2020-03-26T14:35:00Z">
              <w:rPr/>
            </w:rPrChange>
          </w:rPr>
          <w:t>speed</w:t>
        </w:r>
      </w:ins>
      <w:ins w:id="518" w:author="Microsoft Office User" w:date="2020-03-26T14:34:00Z">
        <w:r w:rsidR="00B712A2" w:rsidRPr="00137133">
          <w:rPr>
            <w:lang w:val="vi-VN"/>
            <w:rPrChange w:id="519" w:author="Microsoft Office User" w:date="2020-03-26T14:35:00Z">
              <w:rPr/>
            </w:rPrChange>
          </w:rPr>
          <w:t>}</w:t>
        </w:r>
      </w:ins>
      <w:del w:id="520" w:author="Microsoft Office User" w:date="2020-03-26T14:34:00Z">
        <w:r w:rsidR="00A71AFB" w:rsidRPr="00137133" w:rsidDel="00B712A2">
          <w:rPr>
            <w:lang w:val="vi-VN"/>
            <w:rPrChange w:id="521" w:author="Microsoft Office User" w:date="2020-03-26T14:35:00Z">
              <w:rPr/>
            </w:rPrChange>
          </w:rPr>
          <w:delText xml:space="preserve"> *</w:delText>
        </w:r>
      </w:del>
      <w:r w:rsidR="00A71AFB" w:rsidRPr="00137133">
        <w:rPr>
          <w:lang w:val="vi-VN"/>
          <w:rPrChange w:id="522" w:author="Microsoft Office User" w:date="2020-03-26T14:35:00Z">
            <w:rPr/>
          </w:rPrChange>
        </w:rPr>
        <w:t xml:space="preserve"> </w:t>
      </w:r>
      <w:ins w:id="523" w:author="Microsoft Office User" w:date="2020-03-26T14:36:00Z">
        <w:r w:rsidR="00A96481" w:rsidRPr="00A96481">
          <w:rPr>
            <w:lang w:val="vi-VN"/>
            <w:rPrChange w:id="524" w:author="Microsoft Office User" w:date="2020-03-26T14:36:00Z">
              <w:rPr/>
            </w:rPrChange>
          </w:rPr>
          <w:t xml:space="preserve"> </w:t>
        </w:r>
      </w:ins>
      <w:ins w:id="525" w:author="Microsoft Office User" w:date="2020-03-26T14:27:00Z">
        <w:r w:rsidR="001815DC" w:rsidRPr="00137133">
          <w:rPr>
            <w:lang w:val="vi-VN"/>
            <w:rPrChange w:id="526" w:author="Microsoft Office User" w:date="2020-03-26T14:35:00Z">
              <w:rPr/>
            </w:rPrChange>
          </w:rPr>
          <w:t>x_</w:t>
        </w:r>
      </w:ins>
      <w:ins w:id="527" w:author="Microsoft Office User" w:date="2020-03-26T14:34:00Z">
        <w:r w:rsidR="00B712A2" w:rsidRPr="00137133">
          <w:rPr>
            <w:lang w:val="vi-VN"/>
            <w:rPrChange w:id="528" w:author="Microsoft Office User" w:date="2020-03-26T14:35:00Z">
              <w:rPr/>
            </w:rPrChange>
          </w:rPr>
          <w:t>{</w:t>
        </w:r>
      </w:ins>
      <w:r w:rsidR="00A71AFB" w:rsidRPr="00137133">
        <w:rPr>
          <w:lang w:val="vi-VN"/>
          <w:rPrChange w:id="529" w:author="Microsoft Office User" w:date="2020-03-26T14:35:00Z">
            <w:rPr/>
          </w:rPrChange>
        </w:rPr>
        <w:t>speed</w:t>
      </w:r>
      <w:ins w:id="530" w:author="Microsoft Office User" w:date="2020-03-26T14:34:00Z">
        <w:r w:rsidR="00B712A2" w:rsidRPr="00137133">
          <w:rPr>
            <w:lang w:val="vi-VN"/>
            <w:rPrChange w:id="531" w:author="Microsoft Office User" w:date="2020-03-26T14:35:00Z">
              <w:rPr/>
            </w:rPrChange>
          </w:rPr>
          <w:t>}</w:t>
        </w:r>
      </w:ins>
      <w:ins w:id="532" w:author="Microsoft Office User" w:date="2020-03-26T14:25:00Z">
        <w:r w:rsidR="005724BC" w:rsidRPr="00137133">
          <w:rPr>
            <w:lang w:val="vi-VN"/>
            <w:rPrChange w:id="533" w:author="Microsoft Office User" w:date="2020-03-26T14:35:00Z">
              <w:rPr/>
            </w:rPrChange>
          </w:rPr>
          <w:t>$$</w:t>
        </w:r>
      </w:ins>
    </w:p>
    <w:p w14:paraId="6918CB89" w14:textId="5E8E4CA1" w:rsidR="005724BC" w:rsidRPr="00137133" w:rsidRDefault="005724BC">
      <w:pPr>
        <w:rPr>
          <w:ins w:id="534" w:author="Microsoft Office User" w:date="2020-03-26T14:28:00Z"/>
          <w:lang w:val="vi-VN"/>
          <w:rPrChange w:id="535" w:author="Microsoft Office User" w:date="2020-03-26T14:35:00Z">
            <w:rPr>
              <w:ins w:id="536" w:author="Microsoft Office User" w:date="2020-03-26T14:28:00Z"/>
            </w:rPr>
          </w:rPrChange>
        </w:rPr>
      </w:pPr>
    </w:p>
    <w:p w14:paraId="141E9428" w14:textId="24FA126B" w:rsidR="002A39A0" w:rsidRPr="002A39A0" w:rsidRDefault="002A39A0">
      <w:pPr>
        <w:rPr>
          <w:lang w:val="vi-VN"/>
          <w:rPrChange w:id="537" w:author="Microsoft Office User" w:date="2020-03-26T14:28:00Z">
            <w:rPr/>
          </w:rPrChange>
        </w:rPr>
      </w:pPr>
      <w:proofErr w:type="spellStart"/>
      <w:ins w:id="538" w:author="Microsoft Office User" w:date="2020-03-26T14:28:00Z">
        <w:r>
          <w:t>Giả</w:t>
        </w:r>
        <w:proofErr w:type="spellEnd"/>
        <w:r>
          <w:rPr>
            <w:lang w:val="vi-VN"/>
          </w:rPr>
          <w:t xml:space="preserve"> định ban đầu cho cho các priors</w:t>
        </w:r>
        <w:r w:rsidR="00D34D7C">
          <w:rPr>
            <w:lang w:val="vi-VN"/>
          </w:rPr>
          <w:t>:</w:t>
        </w:r>
      </w:ins>
    </w:p>
    <w:p w14:paraId="461CFE25" w14:textId="18531CA2" w:rsidR="00A71AFB" w:rsidRDefault="00CA6C63">
      <w:ins w:id="539" w:author="Microsoft Office User" w:date="2020-03-26T14:27:00Z">
        <w:r>
          <w:t>$$</w:t>
        </w:r>
      </w:ins>
      <w:ins w:id="540" w:author="Microsoft Office User" w:date="2020-03-26T14:35:00Z">
        <w:r w:rsidR="0069292B">
          <w:t>\</w:t>
        </w:r>
      </w:ins>
      <w:r w:rsidR="00A61D18">
        <w:t>alpha</w:t>
      </w:r>
      <w:ins w:id="541" w:author="Microsoft Office User" w:date="2020-03-26T14:27:00Z">
        <w:r w:rsidR="00116779">
          <w:t>_</w:t>
        </w:r>
      </w:ins>
      <w:ins w:id="542" w:author="Microsoft Office User" w:date="2020-03-26T14:33:00Z">
        <w:r w:rsidR="00404505">
          <w:t>{</w:t>
        </w:r>
      </w:ins>
      <w:ins w:id="543" w:author="Microsoft Office User" w:date="2020-03-26T14:27:00Z">
        <w:r w:rsidR="00116779">
          <w:t>speed</w:t>
        </w:r>
      </w:ins>
      <w:ins w:id="544" w:author="Microsoft Office User" w:date="2020-03-26T14:33:00Z">
        <w:r w:rsidR="00404505">
          <w:t>}</w:t>
        </w:r>
      </w:ins>
      <w:r w:rsidR="00A61D18">
        <w:t xml:space="preserve"> ~ </w:t>
      </w:r>
      <w:ins w:id="545" w:author="Microsoft Office User" w:date="2020-03-26T14:18:00Z">
        <w:r w:rsidR="0026456E">
          <w:t>n</w:t>
        </w:r>
      </w:ins>
      <w:del w:id="546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0, 10)</w:t>
      </w:r>
      <w:ins w:id="547" w:author="Microsoft Office User" w:date="2020-03-26T14:27:00Z">
        <w:r>
          <w:t>$$</w:t>
        </w:r>
      </w:ins>
    </w:p>
    <w:p w14:paraId="477E3490" w14:textId="2655895A" w:rsidR="00A61D18" w:rsidRDefault="00CA6C63">
      <w:ins w:id="548" w:author="Microsoft Office User" w:date="2020-03-26T14:27:00Z">
        <w:r>
          <w:t>$$</w:t>
        </w:r>
      </w:ins>
      <w:ins w:id="549" w:author="Microsoft Office User" w:date="2020-03-26T14:35:00Z">
        <w:r w:rsidR="0069292B">
          <w:t>\</w:t>
        </w:r>
      </w:ins>
      <w:r w:rsidR="00A61D18">
        <w:t>beta</w:t>
      </w:r>
      <w:ins w:id="550" w:author="Microsoft Office User" w:date="2020-03-26T14:27:00Z">
        <w:r w:rsidR="009B7C68">
          <w:t>_</w:t>
        </w:r>
      </w:ins>
      <w:ins w:id="551" w:author="Microsoft Office User" w:date="2020-03-26T14:34:00Z">
        <w:r w:rsidR="00404505">
          <w:t>{</w:t>
        </w:r>
      </w:ins>
      <w:ins w:id="552" w:author="Microsoft Office User" w:date="2020-03-26T14:27:00Z">
        <w:r w:rsidR="009B7C68">
          <w:t>speed</w:t>
        </w:r>
      </w:ins>
      <w:ins w:id="553" w:author="Microsoft Office User" w:date="2020-03-26T14:34:00Z">
        <w:r w:rsidR="00404505">
          <w:t>}</w:t>
        </w:r>
      </w:ins>
      <w:r w:rsidR="00A61D18">
        <w:t xml:space="preserve"> ~ </w:t>
      </w:r>
      <w:ins w:id="554" w:author="Microsoft Office User" w:date="2020-03-26T14:18:00Z">
        <w:r w:rsidR="0026456E">
          <w:t>n</w:t>
        </w:r>
      </w:ins>
      <w:del w:id="555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0,10)</w:t>
      </w:r>
      <w:ins w:id="556" w:author="Microsoft Office User" w:date="2020-03-26T14:27:00Z">
        <w:r>
          <w:t>$$</w:t>
        </w:r>
      </w:ins>
    </w:p>
    <w:p w14:paraId="4E48C8FE" w14:textId="64765E01" w:rsidR="00A61D18" w:rsidRDefault="00CA6C63">
      <w:ins w:id="557" w:author="Microsoft Office User" w:date="2020-03-26T14:27:00Z">
        <w:r>
          <w:t>$$</w:t>
        </w:r>
      </w:ins>
      <w:ins w:id="558" w:author="Microsoft Office User" w:date="2020-03-26T14:35:00Z">
        <w:r w:rsidR="0069292B">
          <w:t>\</w:t>
        </w:r>
      </w:ins>
      <w:r w:rsidR="00DD3336">
        <w:t>sigma</w:t>
      </w:r>
      <w:ins w:id="559" w:author="Microsoft Office User" w:date="2020-03-26T14:28:00Z">
        <w:r w:rsidR="00953A43">
          <w:t>_</w:t>
        </w:r>
      </w:ins>
      <w:ins w:id="560" w:author="Microsoft Office User" w:date="2020-03-26T14:35:00Z">
        <w:r w:rsidR="00137133">
          <w:t>{</w:t>
        </w:r>
      </w:ins>
      <w:proofErr w:type="spellStart"/>
      <w:ins w:id="561" w:author="Microsoft Office User" w:date="2020-03-26T14:28:00Z">
        <w:r w:rsidR="00953A43">
          <w:t>dist</w:t>
        </w:r>
      </w:ins>
      <w:proofErr w:type="spellEnd"/>
      <w:ins w:id="562" w:author="Microsoft Office User" w:date="2020-03-26T14:35:00Z">
        <w:r w:rsidR="00137133">
          <w:t>}</w:t>
        </w:r>
      </w:ins>
      <w:r w:rsidR="00DD3336">
        <w:t xml:space="preserve"> ~ </w:t>
      </w:r>
      <w:ins w:id="563" w:author="Microsoft Office User" w:date="2020-03-26T14:18:00Z">
        <w:r w:rsidR="0026456E">
          <w:t>n</w:t>
        </w:r>
      </w:ins>
      <w:del w:id="564" w:author="Microsoft Office User" w:date="2020-03-26T14:18:00Z">
        <w:r w:rsidR="00DD3336" w:rsidDel="0026456E">
          <w:delText>N</w:delText>
        </w:r>
      </w:del>
      <w:proofErr w:type="gramStart"/>
      <w:r w:rsidR="00DD3336">
        <w:t>ormal(</w:t>
      </w:r>
      <w:proofErr w:type="gramEnd"/>
      <w:r w:rsidR="00DD3336">
        <w:t>0,10)</w:t>
      </w:r>
      <w:ins w:id="565" w:author="Microsoft Office User" w:date="2020-03-26T14:27:00Z">
        <w:r>
          <w:t>$$</w:t>
        </w:r>
      </w:ins>
    </w:p>
    <w:p w14:paraId="2C013BDC" w14:textId="258DAAAC" w:rsidR="00DD3336" w:rsidRDefault="00DD3336">
      <w:pPr>
        <w:rPr>
          <w:ins w:id="566" w:author="Microsoft Office User" w:date="2020-03-26T14:28:00Z"/>
        </w:rPr>
      </w:pPr>
    </w:p>
    <w:p w14:paraId="46D961B9" w14:textId="27E27273" w:rsidR="005462AC" w:rsidRDefault="005462AC">
      <w:pPr>
        <w:rPr>
          <w:ins w:id="567" w:author="Microsoft Office User" w:date="2020-03-26T14:29:00Z"/>
          <w:lang w:val="vi-VN"/>
        </w:rPr>
      </w:pPr>
      <w:ins w:id="568" w:author="Microsoft Office User" w:date="2020-03-26T14:28:00Z">
        <w:r>
          <w:t>Ta</w:t>
        </w:r>
        <w:r>
          <w:rPr>
            <w:lang w:val="vi-VN"/>
          </w:rPr>
          <w:t xml:space="preserve"> có thể thấy không </w:t>
        </w:r>
      </w:ins>
      <w:ins w:id="569" w:author="Microsoft Office User" w:date="2020-03-26T14:29:00Z">
        <w:r>
          <w:rPr>
            <w:lang w:val="vi-VN"/>
          </w:rPr>
          <w:t>còn giá trị sai số $$\epsilon</w:t>
        </w:r>
      </w:ins>
      <w:ins w:id="570" w:author="Microsoft Office User" w:date="2020-03-26T14:36:00Z">
        <w:r w:rsidR="00F23D7D">
          <w:t>_</w:t>
        </w:r>
        <w:proofErr w:type="spellStart"/>
        <w:r w:rsidR="00586C52">
          <w:t>i</w:t>
        </w:r>
      </w:ins>
      <w:proofErr w:type="spellEnd"/>
      <w:ins w:id="571" w:author="Microsoft Office User" w:date="2020-03-26T14:29:00Z">
        <w:r>
          <w:rPr>
            <w:lang w:val="vi-VN"/>
          </w:rPr>
          <w:t>$$</w:t>
        </w:r>
        <w:r w:rsidR="00AC2022">
          <w:rPr>
            <w:lang w:val="vi-VN"/>
          </w:rPr>
          <w:t xml:space="preserve"> như trong frequentist vì ta đã có biên “</w:t>
        </w:r>
      </w:ins>
      <w:ins w:id="572" w:author="Microsoft Office User" w:date="2020-03-26T14:30:00Z">
        <w:r w:rsidR="00AC2022">
          <w:rPr>
            <w:lang w:val="vi-VN"/>
          </w:rPr>
          <w:t>độ tin cậy” $$\sigma_</w:t>
        </w:r>
      </w:ins>
      <w:ins w:id="573" w:author="Microsoft Office User" w:date="2020-03-26T14:36:00Z">
        <w:r w:rsidR="00A5158C">
          <w:t>{</w:t>
        </w:r>
      </w:ins>
      <w:ins w:id="574" w:author="Microsoft Office User" w:date="2020-03-26T14:30:00Z">
        <w:r w:rsidR="00F13152">
          <w:rPr>
            <w:lang w:val="vi-VN"/>
          </w:rPr>
          <w:t>dist</w:t>
        </w:r>
      </w:ins>
      <w:ins w:id="575" w:author="Microsoft Office User" w:date="2020-03-26T14:36:00Z">
        <w:r w:rsidR="00A5158C">
          <w:t>}</w:t>
        </w:r>
      </w:ins>
      <w:ins w:id="576" w:author="Microsoft Office User" w:date="2020-03-26T14:30:00Z">
        <w:r w:rsidR="00F13152">
          <w:rPr>
            <w:lang w:val="vi-VN"/>
          </w:rPr>
          <w:t>$$ cho các giá trị $$y_</w:t>
        </w:r>
      </w:ins>
      <w:ins w:id="577" w:author="Microsoft Office User" w:date="2020-03-26T14:36:00Z">
        <w:r w:rsidR="00155D12">
          <w:t>{</w:t>
        </w:r>
      </w:ins>
      <w:ins w:id="578" w:author="Microsoft Office User" w:date="2020-03-26T14:30:00Z">
        <w:r w:rsidR="00F13152">
          <w:rPr>
            <w:lang w:val="vi-VN"/>
          </w:rPr>
          <w:t>dist</w:t>
        </w:r>
      </w:ins>
      <w:ins w:id="579" w:author="Microsoft Office User" w:date="2020-03-26T14:36:00Z">
        <w:r w:rsidR="00155D12">
          <w:t>}</w:t>
        </w:r>
      </w:ins>
      <w:ins w:id="580" w:author="Microsoft Office User" w:date="2020-03-26T14:30:00Z">
        <w:r w:rsidR="00FB19F8">
          <w:rPr>
            <w:lang w:val="vi-VN"/>
          </w:rPr>
          <w:t>$$</w:t>
        </w:r>
      </w:ins>
    </w:p>
    <w:p w14:paraId="120C6AAC" w14:textId="77777777" w:rsidR="005462AC" w:rsidRPr="005462AC" w:rsidRDefault="005462AC">
      <w:pPr>
        <w:rPr>
          <w:lang w:val="vi-VN"/>
          <w:rPrChange w:id="581" w:author="Microsoft Office User" w:date="2020-03-26T14:28:00Z">
            <w:rPr/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582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583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584" w:author="Microsoft Office User" w:date="2020-03-24T14:10:00Z"/>
                <w:color w:val="008000"/>
                <w:lang w:val="vi-VN"/>
              </w:rPr>
            </w:pPr>
            <w:del w:id="585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586" w:author="Microsoft Office User" w:date="2020-03-24T14:10:00Z"/>
                <w:lang w:val="vi-VN"/>
              </w:rPr>
            </w:pPr>
            <w:del w:id="587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588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589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590" w:author="Microsoft Office User" w:date="2020-03-24T14:10:00Z"/>
          <w:lang w:val="vi-VN"/>
        </w:rPr>
      </w:pPr>
      <w:ins w:id="591" w:author="Microsoft Office User" w:date="2020-03-24T14:10:00Z">
        <w:r>
          <w:rPr>
            <w:lang w:val="vi-VN"/>
          </w:rPr>
          <w:t xml:space="preserve">Trên mô hình này ta định nghĩa 2 biến là dist và </w:t>
        </w:r>
      </w:ins>
      <w:ins w:id="592" w:author="Microsoft Office User" w:date="2020-03-24T14:11:00Z">
        <w:r>
          <w:rPr>
            <w:lang w:val="vi-VN"/>
          </w:rPr>
          <w:t xml:space="preserve">speed. Quan hệ giữa speed và dist là hồi quy tuyến tính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2FE11BD2" w:rsidR="00D53491" w:rsidRDefault="00D53491">
      <w:pPr>
        <w:rPr>
          <w:ins w:id="593" w:author="Microsoft Office User" w:date="2020-03-24T17:37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16B4D" w14:paraId="53E9026D" w14:textId="77777777" w:rsidTr="00516B4D">
        <w:trPr>
          <w:ins w:id="594" w:author="Microsoft Office User" w:date="2020-03-24T17:37:00Z"/>
        </w:trPr>
        <w:tc>
          <w:tcPr>
            <w:tcW w:w="9010" w:type="dxa"/>
          </w:tcPr>
          <w:p w14:paraId="3805DC81" w14:textId="00B27CB9" w:rsidR="00516B4D" w:rsidRPr="00B04C89" w:rsidRDefault="00B04C89">
            <w:pPr>
              <w:rPr>
                <w:ins w:id="595" w:author="Microsoft Office User" w:date="2020-03-24T17:37:00Z"/>
                <w:rPrChange w:id="596" w:author="Microsoft Office User" w:date="2020-03-24T17:37:00Z">
                  <w:rPr>
                    <w:ins w:id="597" w:author="Microsoft Office User" w:date="2020-03-24T17:37:00Z"/>
                    <w:lang w:val="vi-VN"/>
                  </w:rPr>
                </w:rPrChange>
              </w:rPr>
            </w:pPr>
            <w:proofErr w:type="spellStart"/>
            <w:ins w:id="598" w:author="Microsoft Office User" w:date="2020-03-24T17:37:00Z">
              <w:r>
                <w:t>bvl_plotParams</w:t>
              </w:r>
              <w:proofErr w:type="spellEnd"/>
              <w:r>
                <w:t>(fit)</w:t>
              </w:r>
            </w:ins>
          </w:p>
        </w:tc>
      </w:tr>
    </w:tbl>
    <w:p w14:paraId="69F51E94" w14:textId="77777777" w:rsidR="00516B4D" w:rsidRDefault="00516B4D">
      <w:pPr>
        <w:rPr>
          <w:lang w:val="vi-VN"/>
        </w:rPr>
      </w:pPr>
    </w:p>
    <w:p w14:paraId="61F998E8" w14:textId="17D6385B" w:rsidR="00E90421" w:rsidRDefault="002A3C8C">
      <w:pPr>
        <w:rPr>
          <w:ins w:id="599" w:author="Microsoft Office User" w:date="2020-03-24T17:29:00Z"/>
          <w:lang w:val="vi-VN"/>
        </w:rPr>
      </w:pPr>
      <w:del w:id="600" w:author="Microsoft Office User" w:date="2020-03-24T17:38:00Z">
        <w:r w:rsidRPr="002A3C8C" w:rsidDel="00B04C89">
          <w:rPr>
            <w:noProof/>
            <w:lang w:val="vi-VN"/>
          </w:rPr>
          <w:drawing>
            <wp:inline distT="0" distB="0" distL="0" distR="0" wp14:anchorId="07F758D8" wp14:editId="4E92A418">
              <wp:extent cx="5727700" cy="2411730"/>
              <wp:effectExtent l="0" t="0" r="0" b="127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41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01" w:author="Microsoft Office User" w:date="2020-03-24T17:38:00Z">
        <w:r w:rsidR="00B04C89" w:rsidRPr="00B04C89">
          <w:rPr>
            <w:noProof/>
          </w:rPr>
          <w:t xml:space="preserve"> </w:t>
        </w:r>
        <w:r w:rsidR="00B04C89" w:rsidRPr="00B04C89">
          <w:rPr>
            <w:noProof/>
            <w:lang w:val="vi-VN"/>
          </w:rPr>
          <w:drawing>
            <wp:inline distT="0" distB="0" distL="0" distR="0" wp14:anchorId="2890A208" wp14:editId="4FA4E505">
              <wp:extent cx="5715000" cy="25400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254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C0DF07" w14:textId="2FEC26FE" w:rsidR="0024724B" w:rsidRPr="0024724B" w:rsidRDefault="0024724B">
      <w:pPr>
        <w:jc w:val="center"/>
        <w:rPr>
          <w:rPrChange w:id="602" w:author="Microsoft Office User" w:date="2020-03-24T17:29:00Z">
            <w:rPr>
              <w:lang w:val="vi-VN"/>
            </w:rPr>
          </w:rPrChange>
        </w:rPr>
        <w:pPrChange w:id="603" w:author="Microsoft Office User" w:date="2020-03-24T17:29:00Z">
          <w:pPr/>
        </w:pPrChange>
      </w:pPr>
      <w:ins w:id="604" w:author="Microsoft Office User" w:date="2020-03-24T17:29:00Z">
        <w:r>
          <w:t>Fig 5.</w:t>
        </w:r>
      </w:ins>
      <w:ins w:id="605" w:author="Microsoft Office User" w:date="2020-03-26T14:38:00Z">
        <w:r w:rsidR="00E4137F">
          <w:t>3</w:t>
        </w:r>
      </w:ins>
    </w:p>
    <w:p w14:paraId="2166D8BB" w14:textId="77777777" w:rsidR="008F0CB5" w:rsidRDefault="008F0CB5">
      <w:pPr>
        <w:rPr>
          <w:lang w:val="vi-VN"/>
        </w:rPr>
      </w:pPr>
    </w:p>
    <w:p w14:paraId="28A571E5" w14:textId="0A8C3CAA" w:rsidR="003925A6" w:rsidRPr="00E716D4" w:rsidRDefault="00E716D4">
      <w:pPr>
        <w:rPr>
          <w:rPrChange w:id="606" w:author="Microsoft Office User" w:date="2020-03-24T17:32:00Z">
            <w:rPr>
              <w:lang w:val="vi-VN"/>
            </w:rPr>
          </w:rPrChange>
        </w:rPr>
      </w:pPr>
      <w:ins w:id="607" w:author="Microsoft Office User" w:date="2020-03-24T17:31:00Z">
        <w:r>
          <w:t xml:space="preserve">Ta </w:t>
        </w:r>
        <w:proofErr w:type="spellStart"/>
        <w:r>
          <w:t>có</w:t>
        </w:r>
        <w:proofErr w:type="spellEnd"/>
        <w:r>
          <w:rPr>
            <w:lang w:val="vi-VN"/>
          </w:rPr>
          <w:t xml:space="preserve"> posteriors hệ số góc b_speed_dist và </w:t>
        </w:r>
      </w:ins>
      <w:ins w:id="608" w:author="Microsoft Office User" w:date="2020-03-24T17:32:00Z">
        <w:r>
          <w:rPr>
            <w:lang w:val="vi-VN"/>
          </w:rPr>
          <w:t>intercept a_dist</w:t>
        </w:r>
      </w:ins>
    </w:p>
    <w:p w14:paraId="76955BD5" w14:textId="77777777" w:rsidR="00D32FCE" w:rsidRDefault="00614F02">
      <w:pPr>
        <w:rPr>
          <w:ins w:id="609" w:author="Microsoft Office User" w:date="2020-03-24T17:36:00Z"/>
          <w:lang w:val="vi-VN"/>
        </w:rPr>
      </w:pPr>
      <w:del w:id="610" w:author="Microsoft Office User" w:date="2020-03-24T17:36:00Z">
        <w:r w:rsidRPr="00614F02" w:rsidDel="00D32FCE">
          <w:rPr>
            <w:noProof/>
            <w:lang w:val="vi-VN"/>
          </w:rPr>
          <w:drawing>
            <wp:inline distT="0" distB="0" distL="0" distR="0" wp14:anchorId="0BE6BB4D" wp14:editId="1E684150">
              <wp:extent cx="5715000" cy="3810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381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11" w:author="Microsoft Office User" w:date="2020-03-24T17:4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5868"/>
        <w:gridCol w:w="3152"/>
        <w:tblGridChange w:id="612">
          <w:tblGrid>
            <w:gridCol w:w="5861"/>
            <w:gridCol w:w="3149"/>
          </w:tblGrid>
        </w:tblGridChange>
      </w:tblGrid>
      <w:tr w:rsidR="007304CE" w14:paraId="706F2D85" w14:textId="77777777" w:rsidTr="007304CE">
        <w:trPr>
          <w:ins w:id="613" w:author="Microsoft Office User" w:date="2020-03-24T17:36:00Z"/>
        </w:trPr>
        <w:tc>
          <w:tcPr>
            <w:tcW w:w="6205" w:type="dxa"/>
            <w:tcPrChange w:id="614" w:author="Microsoft Office User" w:date="2020-03-24T17:48:00Z">
              <w:tcPr>
                <w:tcW w:w="6205" w:type="dxa"/>
              </w:tcPr>
            </w:tcPrChange>
          </w:tcPr>
          <w:p w14:paraId="25C374E4" w14:textId="4A6150A8" w:rsidR="00D32FCE" w:rsidRDefault="00B12D92">
            <w:pPr>
              <w:rPr>
                <w:ins w:id="615" w:author="Microsoft Office User" w:date="2020-03-24T17:36:00Z"/>
                <w:lang w:val="vi-VN"/>
              </w:rPr>
            </w:pPr>
            <w:ins w:id="616" w:author="Microsoft Office User" w:date="2020-03-24T17:44:00Z">
              <w:r w:rsidRPr="00B12D92">
                <w:rPr>
                  <w:noProof/>
                  <w:lang w:val="vi-VN"/>
                </w:rPr>
                <w:lastRenderedPageBreak/>
                <w:drawing>
                  <wp:inline distT="0" distB="0" distL="0" distR="0" wp14:anchorId="1260112E" wp14:editId="231AF698">
                    <wp:extent cx="3643423" cy="3036186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7210" cy="30393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805" w:type="dxa"/>
            <w:vAlign w:val="bottom"/>
            <w:tcPrChange w:id="617" w:author="Microsoft Office User" w:date="2020-03-24T17:48:00Z">
              <w:tcPr>
                <w:tcW w:w="2805" w:type="dxa"/>
                <w:vAlign w:val="bottom"/>
              </w:tcPr>
            </w:tcPrChange>
          </w:tcPr>
          <w:p w14:paraId="56680AB2" w14:textId="2CD4F472" w:rsidR="00D32FCE" w:rsidRDefault="00C2507E">
            <w:pPr>
              <w:jc w:val="center"/>
              <w:rPr>
                <w:ins w:id="618" w:author="Microsoft Office User" w:date="2020-03-24T17:36:00Z"/>
                <w:lang w:val="vi-VN"/>
              </w:rPr>
              <w:pPrChange w:id="619" w:author="Microsoft Office User" w:date="2020-03-24T17:48:00Z">
                <w:pPr/>
              </w:pPrChange>
            </w:pPr>
            <w:ins w:id="620" w:author="Microsoft Office User" w:date="2020-03-24T17:42:00Z">
              <w:r w:rsidRPr="00C2507E">
                <w:rPr>
                  <w:noProof/>
                  <w:lang w:val="vi-VN"/>
                </w:rPr>
                <w:drawing>
                  <wp:inline distT="0" distB="0" distL="0" distR="0" wp14:anchorId="00B2822C" wp14:editId="2406446F">
                    <wp:extent cx="1894014" cy="2367516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02435" cy="23780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0E538B60" w14:textId="743245DE" w:rsidR="001E0CF2" w:rsidRDefault="001E0CF2">
      <w:pPr>
        <w:rPr>
          <w:ins w:id="621" w:author="Microsoft Office User" w:date="2020-03-24T17:36:00Z"/>
          <w:lang w:val="vi-VN"/>
        </w:rPr>
      </w:pPr>
    </w:p>
    <w:p w14:paraId="47AF4DE9" w14:textId="11A09C3E" w:rsidR="00D32FCE" w:rsidRPr="00E4137F" w:rsidRDefault="00D32FCE">
      <w:pPr>
        <w:jc w:val="center"/>
        <w:rPr>
          <w:rPrChange w:id="622" w:author="Microsoft Office User" w:date="2020-03-26T14:38:00Z">
            <w:rPr>
              <w:lang w:val="vi-VN"/>
            </w:rPr>
          </w:rPrChange>
        </w:rPr>
        <w:pPrChange w:id="623" w:author="Microsoft Office User" w:date="2020-03-24T17:37:00Z">
          <w:pPr/>
        </w:pPrChange>
      </w:pPr>
      <w:ins w:id="624" w:author="Microsoft Office User" w:date="2020-03-24T17:37:00Z">
        <w:r>
          <w:rPr>
            <w:lang w:val="vi-VN"/>
          </w:rPr>
          <w:t>Fig 5.</w:t>
        </w:r>
      </w:ins>
      <w:ins w:id="625" w:author="Microsoft Office User" w:date="2020-03-26T14:38:00Z">
        <w:r w:rsidR="00E4137F">
          <w:t>4</w:t>
        </w:r>
      </w:ins>
    </w:p>
    <w:p w14:paraId="60C2F1A9" w14:textId="2B3B0BB3" w:rsidR="00307C65" w:rsidDel="00DB7B95" w:rsidRDefault="003925A6">
      <w:pPr>
        <w:rPr>
          <w:moveFrom w:id="626" w:author="Microsoft Office User" w:date="2020-03-24T14:05:00Z"/>
          <w:lang w:val="vi-VN"/>
        </w:rPr>
      </w:pPr>
      <w:moveFromRangeStart w:id="627" w:author="Microsoft Office User" w:date="2020-03-24T14:05:00Z" w:name="move35951158"/>
      <w:moveFrom w:id="628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629" w:author="Microsoft Office User" w:date="2020-03-24T14:05:00Z"/>
          <w:lang w:val="vi-VN"/>
        </w:rPr>
      </w:pPr>
      <w:moveFrom w:id="630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627"/>
    <w:p w14:paraId="7E6E3970" w14:textId="4335EB21" w:rsidR="00DB7B95" w:rsidRDefault="00DB7B95" w:rsidP="00DB7B95">
      <w:pPr>
        <w:rPr>
          <w:moveTo w:id="631" w:author="Microsoft Office User" w:date="2020-03-24T14:05:00Z"/>
          <w:lang w:val="vi-VN"/>
        </w:rPr>
      </w:pPr>
      <w:moveToRangeStart w:id="632" w:author="Microsoft Office User" w:date="2020-03-24T14:05:00Z" w:name="move35951158"/>
      <w:moveTo w:id="633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</w:t>
        </w:r>
      </w:moveTo>
      <w:ins w:id="634" w:author="Microsoft Office User" w:date="2020-03-26T14:31:00Z">
        <w:r w:rsidR="00576282">
          <w:rPr>
            <w:lang w:val="vi-VN"/>
          </w:rPr>
          <w:t xml:space="preserve"> cắt</w:t>
        </w:r>
      </w:ins>
      <w:moveTo w:id="635" w:author="Microsoft Office User" w:date="2020-03-24T14:05:00Z">
        <w:r>
          <w:rPr>
            <w:lang w:val="vi-VN"/>
          </w:rPr>
          <w:t xml:space="preserve"> intercept của đường hồi quy bằng giá trị </w:t>
        </w:r>
      </w:moveTo>
      <w:ins w:id="636" w:author="Microsoft Office User" w:date="2020-03-26T14:31:00Z">
        <w:r w:rsidR="002B7E28">
          <w:rPr>
            <w:lang w:val="vi-VN"/>
          </w:rPr>
          <w:t>$$\</w:t>
        </w:r>
      </w:ins>
      <w:moveTo w:id="637" w:author="Microsoft Office User" w:date="2020-03-24T14:05:00Z">
        <w:r>
          <w:rPr>
            <w:lang w:val="vi-VN"/>
          </w:rPr>
          <w:t>a</w:t>
        </w:r>
      </w:moveTo>
      <w:ins w:id="638" w:author="Microsoft Office User" w:date="2020-03-24T17:34:00Z">
        <w:r w:rsidR="000B4E0F">
          <w:rPr>
            <w:lang w:val="vi-VN"/>
          </w:rPr>
          <w:t>lpha</w:t>
        </w:r>
      </w:ins>
      <w:moveTo w:id="639" w:author="Microsoft Office User" w:date="2020-03-24T14:05:00Z">
        <w:r>
          <w:rPr>
            <w:lang w:val="vi-VN"/>
          </w:rPr>
          <w:t>=mean(</w:t>
        </w:r>
      </w:moveTo>
      <w:ins w:id="640" w:author="Microsoft Office User" w:date="2020-03-26T14:31:00Z">
        <w:r w:rsidR="00940015">
          <w:rPr>
            <w:lang w:val="vi-VN"/>
          </w:rPr>
          <w:t>\</w:t>
        </w:r>
      </w:ins>
      <w:moveTo w:id="641" w:author="Microsoft Office User" w:date="2020-03-24T14:05:00Z">
        <w:r>
          <w:rPr>
            <w:lang w:val="vi-VN"/>
          </w:rPr>
          <w:t>a</w:t>
        </w:r>
      </w:moveTo>
      <w:ins w:id="642" w:author="Microsoft Office User" w:date="2020-03-26T14:31:00Z">
        <w:r w:rsidR="00940015">
          <w:rPr>
            <w:lang w:val="vi-VN"/>
          </w:rPr>
          <w:t>lpha</w:t>
        </w:r>
      </w:ins>
      <w:moveTo w:id="643" w:author="Microsoft Office User" w:date="2020-03-24T14:05:00Z">
        <w:r>
          <w:rPr>
            <w:lang w:val="vi-VN"/>
          </w:rPr>
          <w:t>_</w:t>
        </w:r>
      </w:moveTo>
      <w:ins w:id="644" w:author="Microsoft Office User" w:date="2020-03-26T14:33:00Z">
        <w:r w:rsidR="00731496">
          <w:rPr>
            <w:lang w:val="vi-VN"/>
          </w:rPr>
          <w:t>{</w:t>
        </w:r>
      </w:ins>
      <w:moveTo w:id="645" w:author="Microsoft Office User" w:date="2020-03-24T14:05:00Z">
        <w:r>
          <w:rPr>
            <w:lang w:val="vi-VN"/>
          </w:rPr>
          <w:t>dist</w:t>
        </w:r>
      </w:moveTo>
      <w:ins w:id="646" w:author="Microsoft Office User" w:date="2020-03-26T14:33:00Z">
        <w:r w:rsidR="00731496" w:rsidRPr="00731496">
          <w:rPr>
            <w:lang w:val="vi-VN"/>
            <w:rPrChange w:id="647" w:author="Microsoft Office User" w:date="2020-03-26T14:33:00Z">
              <w:rPr/>
            </w:rPrChange>
          </w:rPr>
          <w:t>}</w:t>
        </w:r>
      </w:ins>
      <w:moveTo w:id="648" w:author="Microsoft Office User" w:date="2020-03-24T14:05:00Z">
        <w:r>
          <w:rPr>
            <w:lang w:val="vi-VN"/>
          </w:rPr>
          <w:t>)=-17.39</w:t>
        </w:r>
      </w:moveTo>
      <w:ins w:id="649" w:author="Microsoft Office User" w:date="2020-03-26T14:31:00Z">
        <w:r w:rsidR="002B7E28">
          <w:rPr>
            <w:lang w:val="vi-VN"/>
          </w:rPr>
          <w:t>$$</w:t>
        </w:r>
      </w:ins>
      <w:moveTo w:id="650" w:author="Microsoft Office User" w:date="2020-03-24T14:05:00Z">
        <w:r>
          <w:rPr>
            <w:lang w:val="vi-VN"/>
          </w:rPr>
          <w:t xml:space="preserve"> và </w:t>
        </w:r>
      </w:moveTo>
      <w:ins w:id="651" w:author="Microsoft Office User" w:date="2020-03-26T14:31:00Z">
        <w:r w:rsidR="001A7826">
          <w:rPr>
            <w:lang w:val="vi-VN"/>
          </w:rPr>
          <w:t>$$\</w:t>
        </w:r>
      </w:ins>
      <w:moveTo w:id="652" w:author="Microsoft Office User" w:date="2020-03-24T14:05:00Z">
        <w:r>
          <w:rPr>
            <w:lang w:val="vi-VN"/>
          </w:rPr>
          <w:t>b</w:t>
        </w:r>
      </w:moveTo>
      <w:ins w:id="653" w:author="Microsoft Office User" w:date="2020-03-24T17:34:00Z">
        <w:r w:rsidR="000B4E0F">
          <w:rPr>
            <w:lang w:val="vi-VN"/>
          </w:rPr>
          <w:t>eta</w:t>
        </w:r>
      </w:ins>
      <w:moveTo w:id="654" w:author="Microsoft Office User" w:date="2020-03-24T14:05:00Z">
        <w:r>
          <w:rPr>
            <w:lang w:val="vi-VN"/>
          </w:rPr>
          <w:t>=mean(</w:t>
        </w:r>
      </w:moveTo>
      <w:ins w:id="655" w:author="Microsoft Office User" w:date="2020-03-26T14:32:00Z">
        <w:r w:rsidR="001A7826">
          <w:rPr>
            <w:lang w:val="vi-VN"/>
          </w:rPr>
          <w:t>\</w:t>
        </w:r>
      </w:ins>
      <w:moveTo w:id="656" w:author="Microsoft Office User" w:date="2020-03-24T14:05:00Z">
        <w:r>
          <w:rPr>
            <w:lang w:val="vi-VN"/>
          </w:rPr>
          <w:t>b</w:t>
        </w:r>
      </w:moveTo>
      <w:ins w:id="657" w:author="Microsoft Office User" w:date="2020-03-26T14:32:00Z">
        <w:r w:rsidR="001A7826">
          <w:rPr>
            <w:lang w:val="vi-VN"/>
          </w:rPr>
          <w:t>eta</w:t>
        </w:r>
      </w:ins>
      <w:moveTo w:id="658" w:author="Microsoft Office User" w:date="2020-03-24T14:05:00Z">
        <w:r>
          <w:rPr>
            <w:lang w:val="vi-VN"/>
          </w:rPr>
          <w:t>_</w:t>
        </w:r>
      </w:moveTo>
      <w:ins w:id="659" w:author="Microsoft Office User" w:date="2020-03-26T14:33:00Z">
        <w:r w:rsidR="00731496" w:rsidRPr="00731496">
          <w:rPr>
            <w:lang w:val="vi-VN"/>
            <w:rPrChange w:id="660" w:author="Microsoft Office User" w:date="2020-03-26T14:33:00Z">
              <w:rPr/>
            </w:rPrChange>
          </w:rPr>
          <w:t>{</w:t>
        </w:r>
      </w:ins>
      <w:moveTo w:id="661" w:author="Microsoft Office User" w:date="2020-03-24T14:05:00Z">
        <w:r>
          <w:rPr>
            <w:lang w:val="vi-VN"/>
          </w:rPr>
          <w:t>dist</w:t>
        </w:r>
      </w:moveTo>
      <w:ins w:id="662" w:author="Microsoft Office User" w:date="2020-03-26T14:33:00Z">
        <w:r w:rsidR="00731496" w:rsidRPr="00404505">
          <w:rPr>
            <w:lang w:val="vi-VN"/>
            <w:rPrChange w:id="663" w:author="Microsoft Office User" w:date="2020-03-26T14:33:00Z">
              <w:rPr/>
            </w:rPrChange>
          </w:rPr>
          <w:t>}</w:t>
        </w:r>
      </w:ins>
      <w:moveTo w:id="664" w:author="Microsoft Office User" w:date="2020-03-24T14:05:00Z">
        <w:r>
          <w:rPr>
            <w:lang w:val="vi-VN"/>
          </w:rPr>
          <w:t>)=3.92</w:t>
        </w:r>
      </w:moveTo>
      <w:ins w:id="665" w:author="Microsoft Office User" w:date="2020-03-26T14:31:00Z">
        <w:r w:rsidR="001A7826">
          <w:rPr>
            <w:lang w:val="vi-VN"/>
          </w:rPr>
          <w:t>$$</w:t>
        </w:r>
      </w:ins>
      <w:moveTo w:id="666" w:author="Microsoft Office User" w:date="2020-03-24T14:05:00Z">
        <w:r>
          <w:rPr>
            <w:lang w:val="vi-VN"/>
          </w:rPr>
          <w:t xml:space="preserve">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D7D1D80" w:rsidR="00DB7B95" w:rsidDel="00AC4817" w:rsidRDefault="00DB7B95" w:rsidP="00DB7B95">
      <w:pPr>
        <w:rPr>
          <w:del w:id="667" w:author="Microsoft Office User" w:date="2020-03-24T14:05:00Z"/>
          <w:moveTo w:id="668" w:author="Microsoft Office User" w:date="2020-03-24T14:05:00Z"/>
          <w:lang w:val="vi-VN"/>
        </w:rPr>
      </w:pPr>
      <w:moveTo w:id="669" w:author="Microsoft Office User" w:date="2020-03-24T14:05:00Z">
        <w:r>
          <w:rPr>
            <w:lang w:val="vi-VN"/>
          </w:rPr>
          <w:t>Nếu giữ nguyên a và vẽ tất cả các đường hồi quy có trong</w:t>
        </w:r>
      </w:moveTo>
      <w:ins w:id="670" w:author="Microsoft Office User" w:date="2020-03-24T17:33:00Z">
        <w:r w:rsidR="00816625" w:rsidRPr="00816625">
          <w:rPr>
            <w:lang w:val="vi-VN"/>
            <w:rPrChange w:id="671" w:author="Microsoft Office User" w:date="2020-03-24T17:33:00Z">
              <w:rPr/>
            </w:rPrChange>
          </w:rPr>
          <w:t xml:space="preserve"> kh</w:t>
        </w:r>
        <w:r w:rsidR="00816625">
          <w:rPr>
            <w:lang w:val="vi-VN"/>
          </w:rPr>
          <w:t>oảng tin cậy 80%</w:t>
        </w:r>
      </w:ins>
      <w:moveTo w:id="672" w:author="Microsoft Office User" w:date="2020-03-24T14:05:00Z">
        <w:r>
          <w:rPr>
            <w:lang w:val="vi-VN"/>
          </w:rPr>
          <w:t xml:space="preserve"> phân phối</w:t>
        </w:r>
      </w:moveTo>
      <w:ins w:id="673" w:author="Microsoft Office User" w:date="2020-03-24T17:33:00Z">
        <w:r w:rsidR="00816625">
          <w:rPr>
            <w:lang w:val="vi-VN"/>
          </w:rPr>
          <w:t xml:space="preserve"> p</w:t>
        </w:r>
        <w:r w:rsidR="00816625" w:rsidRPr="00816625">
          <w:rPr>
            <w:lang w:val="vi-VN"/>
            <w:rPrChange w:id="674" w:author="Microsoft Office User" w:date="2020-03-24T17:33:00Z">
              <w:rPr/>
            </w:rPrChange>
          </w:rPr>
          <w:t>osterio</w:t>
        </w:r>
        <w:r w:rsidR="00816625" w:rsidRPr="00F11515">
          <w:rPr>
            <w:lang w:val="vi-VN"/>
            <w:rPrChange w:id="675" w:author="Microsoft Office User" w:date="2020-03-24T17:33:00Z">
              <w:rPr/>
            </w:rPrChange>
          </w:rPr>
          <w:t>r</w:t>
        </w:r>
      </w:ins>
      <w:moveTo w:id="676" w:author="Microsoft Office User" w:date="2020-03-24T14:05:00Z">
        <w:r>
          <w:rPr>
            <w:lang w:val="vi-VN"/>
          </w:rPr>
          <w:t xml:space="preserve">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632"/>
    <w:p w14:paraId="5CA56C72" w14:textId="5A0073D3" w:rsidR="00857B51" w:rsidRPr="00561E65" w:rsidRDefault="00857B51">
      <w:pPr>
        <w:rPr>
          <w:lang w:val="vi-VN"/>
        </w:rPr>
      </w:pPr>
    </w:p>
    <w:p w14:paraId="543206BA" w14:textId="481ADF07" w:rsidR="003925A6" w:rsidRDefault="003925A6">
      <w:pPr>
        <w:rPr>
          <w:ins w:id="677" w:author="Microsoft Office User" w:date="2020-03-24T17:34:00Z"/>
          <w:lang w:val="vi-VN"/>
        </w:rPr>
      </w:pPr>
    </w:p>
    <w:p w14:paraId="49EAFD03" w14:textId="1C0936BE" w:rsidR="00174DDC" w:rsidRDefault="00174DDC">
      <w:pPr>
        <w:rPr>
          <w:ins w:id="678" w:author="Microsoft Office User" w:date="2020-03-24T17:35:00Z"/>
          <w:lang w:val="vi-VN"/>
        </w:rPr>
      </w:pPr>
      <w:ins w:id="679" w:author="Microsoft Office User" w:date="2020-03-24T17:34:00Z">
        <w:r w:rsidRPr="00174DDC">
          <w:rPr>
            <w:lang w:val="vi-VN"/>
            <w:rPrChange w:id="680" w:author="Microsoft Office User" w:date="2020-03-24T17:34:00Z">
              <w:rPr/>
            </w:rPrChange>
          </w:rPr>
          <w:t>T</w:t>
        </w:r>
        <w:r>
          <w:rPr>
            <w:lang w:val="vi-VN"/>
          </w:rPr>
          <w:t xml:space="preserve">ương tự nếu ta giữ nguyên hệ số góc </w:t>
        </w:r>
        <w:r w:rsidR="000B4E0F">
          <w:rPr>
            <w:lang w:val="vi-VN"/>
          </w:rPr>
          <w:t>b=mean(b_dist)=3.92</w:t>
        </w:r>
        <w:r w:rsidR="007D3296">
          <w:rPr>
            <w:lang w:val="vi-VN"/>
          </w:rPr>
          <w:t>, cho</w:t>
        </w:r>
      </w:ins>
      <w:ins w:id="681" w:author="Microsoft Office User" w:date="2020-03-26T14:31:00Z">
        <w:r w:rsidR="00BF7DF1">
          <w:rPr>
            <w:lang w:val="vi-VN"/>
          </w:rPr>
          <w:t xml:space="preserve"> hệ số cắt</w:t>
        </w:r>
      </w:ins>
      <w:ins w:id="682" w:author="Microsoft Office User" w:date="2020-03-24T17:34:00Z">
        <w:r w:rsidR="007D3296">
          <w:rPr>
            <w:lang w:val="vi-VN"/>
          </w:rPr>
          <w:t xml:space="preserve"> intercept chạy </w:t>
        </w:r>
      </w:ins>
      <w:ins w:id="683" w:author="Microsoft Office User" w:date="2020-03-24T17:35:00Z">
        <w:r w:rsidR="007D3296">
          <w:rPr>
            <w:lang w:val="vi-VN"/>
          </w:rPr>
          <w:t>trong khoảng tin cậỵ 80% của phân phối posterior hệ số a_dist ta sẽ có: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84" w:author="Microsoft Office User" w:date="2020-03-24T17:5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112"/>
        <w:gridCol w:w="2908"/>
        <w:tblGridChange w:id="685">
          <w:tblGrid>
            <w:gridCol w:w="6105"/>
            <w:gridCol w:w="2905"/>
          </w:tblGrid>
        </w:tblGridChange>
      </w:tblGrid>
      <w:tr w:rsidR="00532552" w14:paraId="6936A563" w14:textId="77777777" w:rsidTr="00532552">
        <w:trPr>
          <w:ins w:id="686" w:author="Microsoft Office User" w:date="2020-03-24T17:50:00Z"/>
        </w:trPr>
        <w:tc>
          <w:tcPr>
            <w:tcW w:w="4505" w:type="dxa"/>
            <w:tcPrChange w:id="687" w:author="Microsoft Office User" w:date="2020-03-24T17:51:00Z">
              <w:tcPr>
                <w:tcW w:w="4505" w:type="dxa"/>
              </w:tcPr>
            </w:tcPrChange>
          </w:tcPr>
          <w:p w14:paraId="37184DAF" w14:textId="57EBCC3E" w:rsidR="00532552" w:rsidRDefault="00532552">
            <w:pPr>
              <w:rPr>
                <w:ins w:id="688" w:author="Microsoft Office User" w:date="2020-03-24T17:50:00Z"/>
                <w:lang w:val="vi-VN"/>
              </w:rPr>
            </w:pPr>
            <w:ins w:id="689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0C075678" wp14:editId="108CFB4F">
                    <wp:extent cx="3810000" cy="317500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0000" cy="3175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05" w:type="dxa"/>
            <w:tcPrChange w:id="690" w:author="Microsoft Office User" w:date="2020-03-24T17:51:00Z">
              <w:tcPr>
                <w:tcW w:w="4505" w:type="dxa"/>
              </w:tcPr>
            </w:tcPrChange>
          </w:tcPr>
          <w:p w14:paraId="3A690020" w14:textId="7D759946" w:rsidR="00532552" w:rsidRDefault="00532552">
            <w:pPr>
              <w:rPr>
                <w:ins w:id="691" w:author="Microsoft Office User" w:date="2020-03-24T17:50:00Z"/>
                <w:lang w:val="vi-VN"/>
              </w:rPr>
            </w:pPr>
            <w:ins w:id="692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2385FCFB" wp14:editId="325E209E">
                    <wp:extent cx="1739014" cy="2173768"/>
                    <wp:effectExtent l="0" t="0" r="127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41296" cy="21766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31C1A394" w14:textId="5996B251" w:rsidR="007D3296" w:rsidRPr="004E1714" w:rsidRDefault="00B05CB9">
      <w:pPr>
        <w:jc w:val="center"/>
        <w:rPr>
          <w:ins w:id="693" w:author="Microsoft Office User" w:date="2020-03-24T17:34:00Z"/>
          <w:lang w:val="fr-FR"/>
          <w:rPrChange w:id="694" w:author="Microsoft Office User" w:date="2020-04-01T09:38:00Z">
            <w:rPr>
              <w:ins w:id="695" w:author="Microsoft Office User" w:date="2020-03-24T17:34:00Z"/>
              <w:lang w:val="vi-VN"/>
            </w:rPr>
          </w:rPrChange>
        </w:rPr>
        <w:pPrChange w:id="696" w:author="Microsoft Office User" w:date="2020-03-24T17:51:00Z">
          <w:pPr/>
        </w:pPrChange>
      </w:pPr>
      <w:proofErr w:type="spellStart"/>
      <w:ins w:id="697" w:author="Microsoft Office User" w:date="2020-03-24T17:51:00Z">
        <w:r w:rsidRPr="004E1714">
          <w:rPr>
            <w:lang w:val="fr-FR"/>
            <w:rPrChange w:id="698" w:author="Microsoft Office User" w:date="2020-04-01T09:38:00Z">
              <w:rPr/>
            </w:rPrChange>
          </w:rPr>
          <w:t>Fig</w:t>
        </w:r>
        <w:proofErr w:type="spellEnd"/>
        <w:r w:rsidRPr="004E1714">
          <w:rPr>
            <w:lang w:val="fr-FR"/>
            <w:rPrChange w:id="699" w:author="Microsoft Office User" w:date="2020-04-01T09:38:00Z">
              <w:rPr/>
            </w:rPrChange>
          </w:rPr>
          <w:t xml:space="preserve"> 5.</w:t>
        </w:r>
      </w:ins>
      <w:ins w:id="700" w:author="Microsoft Office User" w:date="2020-03-26T14:38:00Z">
        <w:r w:rsidR="00E4137F" w:rsidRPr="004E1714">
          <w:rPr>
            <w:lang w:val="fr-FR"/>
            <w:rPrChange w:id="701" w:author="Microsoft Office User" w:date="2020-04-01T09:38:00Z">
              <w:rPr/>
            </w:rPrChange>
          </w:rPr>
          <w:t>5</w:t>
        </w:r>
      </w:ins>
      <w:ins w:id="702" w:author="Microsoft Office User" w:date="2020-03-26T14:39:00Z">
        <w:r w:rsidR="00A83222" w:rsidRPr="004E1714">
          <w:rPr>
            <w:lang w:val="fr-FR"/>
            <w:rPrChange w:id="703" w:author="Microsoft Office User" w:date="2020-04-01T09:38:00Z">
              <w:rPr/>
            </w:rPrChange>
          </w:rPr>
          <w:tab/>
        </w:r>
      </w:ins>
    </w:p>
    <w:p w14:paraId="26DF862E" w14:textId="22DA80E5" w:rsidR="000B4E0F" w:rsidRDefault="004E1714">
      <w:pPr>
        <w:rPr>
          <w:ins w:id="704" w:author="Microsoft Office User" w:date="2020-04-01T09:38:00Z"/>
          <w:lang w:val="vi-VN"/>
        </w:rPr>
      </w:pPr>
      <w:ins w:id="705" w:author="Microsoft Office User" w:date="2020-04-01T09:38:00Z">
        <w:r>
          <w:rPr>
            <w:lang w:val="vi-VN"/>
          </w:rPr>
          <w:lastRenderedPageBreak/>
          <w:t>Tổng kết: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575B5" w14:paraId="435B6933" w14:textId="77777777" w:rsidTr="00B575B5">
        <w:trPr>
          <w:ins w:id="706" w:author="Microsoft Office User" w:date="2020-04-01T09:38:00Z"/>
        </w:trPr>
        <w:tc>
          <w:tcPr>
            <w:tcW w:w="9010" w:type="dxa"/>
          </w:tcPr>
          <w:p w14:paraId="164FA475" w14:textId="5A508CD5" w:rsidR="00B575B5" w:rsidRDefault="00B575B5">
            <w:pPr>
              <w:rPr>
                <w:ins w:id="707" w:author="Microsoft Office User" w:date="2020-04-01T09:43:00Z"/>
                <w:lang w:val="vi-VN"/>
              </w:rPr>
            </w:pPr>
            <w:ins w:id="708" w:author="Microsoft Office User" w:date="2020-04-01T09:39:00Z">
              <w:r>
                <w:rPr>
                  <w:lang w:val="vi-VN"/>
                </w:rPr>
                <w:t xml:space="preserve">Nếu n quan sát cho ta tập hợp các cặp </w:t>
              </w:r>
            </w:ins>
            <w:ins w:id="709" w:author="Microsoft Office User" w:date="2020-04-01T09:40:00Z">
              <w:r>
                <w:rPr>
                  <w:lang w:val="vi-VN"/>
                </w:rPr>
                <w:t>$$</w:t>
              </w:r>
            </w:ins>
            <w:ins w:id="710" w:author="Microsoft Office User" w:date="2020-04-01T09:39:00Z">
              <w:r>
                <w:rPr>
                  <w:lang w:val="vi-VN"/>
                </w:rPr>
                <w:t>(x_1, y_1)</w:t>
              </w:r>
            </w:ins>
            <w:ins w:id="711" w:author="Microsoft Office User" w:date="2020-04-01T09:40:00Z">
              <w:r>
                <w:rPr>
                  <w:lang w:val="vi-VN"/>
                </w:rPr>
                <w:t xml:space="preserve">, </w:t>
              </w:r>
              <w:r>
                <w:rPr>
                  <w:lang w:val="vi-VN"/>
                </w:rPr>
                <w:t>$$(x_</w:t>
              </w:r>
              <w:r>
                <w:rPr>
                  <w:lang w:val="vi-VN"/>
                </w:rPr>
                <w:t>2</w:t>
              </w:r>
              <w:r>
                <w:rPr>
                  <w:lang w:val="vi-VN"/>
                </w:rPr>
                <w:t>, y_</w:t>
              </w:r>
              <w:r>
                <w:rPr>
                  <w:lang w:val="vi-VN"/>
                </w:rPr>
                <w:t>2</w:t>
              </w:r>
              <w:r>
                <w:rPr>
                  <w:lang w:val="vi-VN"/>
                </w:rPr>
                <w:t>)</w:t>
              </w:r>
              <w:r>
                <w:rPr>
                  <w:lang w:val="vi-VN"/>
                </w:rPr>
                <w:t xml:space="preserve">, .. , </w:t>
              </w:r>
              <w:r>
                <w:rPr>
                  <w:lang w:val="vi-VN"/>
                </w:rPr>
                <w:t>$$(x_</w:t>
              </w:r>
              <w:r>
                <w:rPr>
                  <w:lang w:val="vi-VN"/>
                </w:rPr>
                <w:t>n</w:t>
              </w:r>
              <w:r>
                <w:rPr>
                  <w:lang w:val="vi-VN"/>
                </w:rPr>
                <w:t>, y_</w:t>
              </w:r>
              <w:r>
                <w:rPr>
                  <w:lang w:val="vi-VN"/>
                </w:rPr>
                <w:t>n</w:t>
              </w:r>
              <w:r>
                <w:rPr>
                  <w:lang w:val="vi-VN"/>
                </w:rPr>
                <w:t>)</w:t>
              </w:r>
            </w:ins>
            <w:ins w:id="712" w:author="Microsoft Office User" w:date="2020-04-01T09:41:00Z">
              <w:r>
                <w:rPr>
                  <w:lang w:val="vi-VN"/>
                </w:rPr>
                <w:t>, sai số $$\epsilon_i ~ N(0,</w:t>
              </w:r>
            </w:ins>
            <w:ins w:id="713" w:author="Microsoft Office User" w:date="2020-04-01T09:42:00Z">
              <w:r>
                <w:rPr>
                  <w:lang w:val="vi-VN"/>
                </w:rPr>
                <w:t xml:space="preserve"> \signma^2)$$. Với các hệ số</w:t>
              </w:r>
            </w:ins>
            <w:ins w:id="714" w:author="Microsoft Office User" w:date="2020-04-01T09:43:00Z">
              <w:r>
                <w:rPr>
                  <w:lang w:val="vi-VN"/>
                </w:rPr>
                <w:t xml:space="preserve"> thực</w:t>
              </w:r>
            </w:ins>
            <w:ins w:id="715" w:author="Microsoft Office User" w:date="2020-04-01T09:42:00Z">
              <w:r>
                <w:rPr>
                  <w:lang w:val="vi-VN"/>
                </w:rPr>
                <w:t xml:space="preserve"> $\alpha$ </w:t>
              </w:r>
            </w:ins>
            <w:ins w:id="716" w:author="Microsoft Office User" w:date="2020-04-01T09:43:00Z">
              <w:r>
                <w:rPr>
                  <w:lang w:val="vi-VN"/>
                </w:rPr>
                <w:t>(int</w:t>
              </w:r>
              <w:r w:rsidRPr="00B575B5">
                <w:rPr>
                  <w:lang w:val="vi-VN"/>
                  <w:rPrChange w:id="717" w:author="Microsoft Office User" w:date="2020-04-01T09:43:00Z">
                    <w:rPr/>
                  </w:rPrChange>
                </w:rPr>
                <w:t>er</w:t>
              </w:r>
            </w:ins>
            <w:ins w:id="718" w:author="Microsoft Office User" w:date="2020-04-01T09:44:00Z">
              <w:r w:rsidRPr="00B575B5">
                <w:rPr>
                  <w:lang w:val="vi-VN"/>
                  <w:rPrChange w:id="719" w:author="Microsoft Office User" w:date="2020-04-01T09:44:00Z">
                    <w:rPr/>
                  </w:rPrChange>
                </w:rPr>
                <w:t>cept)</w:t>
              </w:r>
            </w:ins>
            <w:ins w:id="720" w:author="Microsoft Office User" w:date="2020-04-01T09:43:00Z">
              <w:r w:rsidRPr="00B575B5">
                <w:rPr>
                  <w:lang w:val="vi-VN"/>
                  <w:rPrChange w:id="721" w:author="Microsoft Office User" w:date="2020-04-01T09:43:00Z">
                    <w:rPr/>
                  </w:rPrChange>
                </w:rPr>
                <w:t xml:space="preserve"> </w:t>
              </w:r>
            </w:ins>
            <w:ins w:id="722" w:author="Microsoft Office User" w:date="2020-04-01T09:42:00Z">
              <w:r>
                <w:rPr>
                  <w:lang w:val="vi-VN"/>
                </w:rPr>
                <w:t xml:space="preserve">và $\beta$ </w:t>
              </w:r>
            </w:ins>
            <w:ins w:id="723" w:author="Microsoft Office User" w:date="2020-04-01T09:44:00Z">
              <w:r w:rsidRPr="00B575B5">
                <w:rPr>
                  <w:lang w:val="vi-VN"/>
                  <w:rPrChange w:id="724" w:author="Microsoft Office User" w:date="2020-04-01T09:44:00Z">
                    <w:rPr/>
                  </w:rPrChange>
                </w:rPr>
                <w:t xml:space="preserve">(slope) </w:t>
              </w:r>
            </w:ins>
            <w:ins w:id="725" w:author="Microsoft Office User" w:date="2020-04-01T09:42:00Z">
              <w:r>
                <w:rPr>
                  <w:lang w:val="vi-VN"/>
                </w:rPr>
                <w:t>ta sẽ có mô hình hồi quy</w:t>
              </w:r>
            </w:ins>
            <w:ins w:id="726" w:author="Microsoft Office User" w:date="2020-04-01T09:43:00Z">
              <w:r>
                <w:rPr>
                  <w:lang w:val="vi-VN"/>
                </w:rPr>
                <w:t xml:space="preserve"> tuyến tính đơn giản sau:</w:t>
              </w:r>
            </w:ins>
          </w:p>
          <w:p w14:paraId="748CAEE0" w14:textId="77777777" w:rsidR="00B575B5" w:rsidRDefault="00B575B5" w:rsidP="00B575B5">
            <w:pPr>
              <w:jc w:val="center"/>
              <w:rPr>
                <w:ins w:id="727" w:author="Microsoft Office User" w:date="2020-04-01T09:44:00Z"/>
              </w:rPr>
              <w:pPrChange w:id="728" w:author="Microsoft Office User" w:date="2020-04-01T09:44:00Z">
                <w:pPr/>
              </w:pPrChange>
            </w:pPr>
            <w:ins w:id="729" w:author="Microsoft Office User" w:date="2020-04-01T09:43:00Z">
              <w:r>
                <w:rPr>
                  <w:lang w:val="vi-VN"/>
                </w:rPr>
                <w:t xml:space="preserve">$$y_i = \alpha + </w:t>
              </w:r>
            </w:ins>
            <w:ins w:id="730" w:author="Microsoft Office User" w:date="2020-04-01T09:44:00Z">
              <w:r>
                <w:t xml:space="preserve">\beta </w:t>
              </w:r>
              <w:proofErr w:type="spellStart"/>
              <w:r>
                <w:t>x_i</w:t>
              </w:r>
              <w:proofErr w:type="spellEnd"/>
              <w:r>
                <w:t>$$</w:t>
              </w:r>
            </w:ins>
          </w:p>
          <w:p w14:paraId="5C27B5CA" w14:textId="77777777" w:rsidR="00B575B5" w:rsidRDefault="00B575B5">
            <w:pPr>
              <w:rPr>
                <w:ins w:id="731" w:author="Microsoft Office User" w:date="2020-04-01T09:44:00Z"/>
              </w:rPr>
            </w:pPr>
          </w:p>
          <w:p w14:paraId="6BE6F408" w14:textId="77777777" w:rsidR="00B30B10" w:rsidRDefault="006D7FBB">
            <w:pPr>
              <w:rPr>
                <w:ins w:id="732" w:author="Microsoft Office User" w:date="2020-04-01T09:45:00Z"/>
                <w:lang w:val="vi-VN"/>
              </w:rPr>
            </w:pPr>
            <w:ins w:id="733" w:author="Microsoft Office User" w:date="2020-04-01T09:45:00Z">
              <w:r>
                <w:t>M</w:t>
              </w:r>
              <w:r>
                <w:rPr>
                  <w:lang w:val="vi-VN"/>
                </w:rPr>
                <w:t>ô hình phù hợp (với dữ liệu quan sát) được coi là mô hình thoả mãn:</w:t>
              </w:r>
            </w:ins>
          </w:p>
          <w:p w14:paraId="71BA6C26" w14:textId="77777777" w:rsidR="006D7FBB" w:rsidRDefault="00776DF2" w:rsidP="00776DF2">
            <w:pPr>
              <w:jc w:val="center"/>
              <w:rPr>
                <w:ins w:id="734" w:author="Microsoft Office User" w:date="2020-04-01T09:47:00Z"/>
                <w:lang w:val="vi-VN"/>
              </w:rPr>
              <w:pPrChange w:id="735" w:author="Microsoft Office User" w:date="2020-04-01T09:47:00Z">
                <w:pPr/>
              </w:pPrChange>
            </w:pPr>
            <w:ins w:id="736" w:author="Microsoft Office User" w:date="2020-04-01T09:46:00Z">
              <w:r>
                <w:rPr>
                  <w:lang w:val="vi-VN"/>
                </w:rPr>
                <w:t xml:space="preserve">$$\hat{y}_i = \hat{\alpha} + \hat{\beta} </w:t>
              </w:r>
            </w:ins>
            <w:ins w:id="737" w:author="Microsoft Office User" w:date="2020-04-01T09:47:00Z">
              <w:r>
                <w:rPr>
                  <w:lang w:val="vi-VN"/>
                </w:rPr>
                <w:t>x_i$$</w:t>
              </w:r>
            </w:ins>
          </w:p>
          <w:p w14:paraId="7291183A" w14:textId="0801499D" w:rsidR="00AB641D" w:rsidRPr="006D7FBB" w:rsidRDefault="00AB641D">
            <w:pPr>
              <w:rPr>
                <w:ins w:id="738" w:author="Microsoft Office User" w:date="2020-04-01T09:38:00Z"/>
                <w:lang w:val="vi-VN"/>
              </w:rPr>
            </w:pPr>
            <w:bookmarkStart w:id="739" w:name="_GoBack"/>
            <w:bookmarkEnd w:id="739"/>
          </w:p>
        </w:tc>
      </w:tr>
    </w:tbl>
    <w:p w14:paraId="338F9142" w14:textId="77777777" w:rsidR="004E1714" w:rsidRDefault="004E1714">
      <w:pPr>
        <w:rPr>
          <w:ins w:id="740" w:author="Microsoft Office User" w:date="2020-03-26T11:22:00Z"/>
          <w:lang w:val="vi-VN"/>
        </w:rPr>
      </w:pPr>
    </w:p>
    <w:p w14:paraId="61137A05" w14:textId="1B90D69D" w:rsidR="00A26E23" w:rsidRDefault="00A26E23" w:rsidP="00A26E23">
      <w:pPr>
        <w:rPr>
          <w:ins w:id="741" w:author="Microsoft Office User" w:date="2020-03-26T11:22:00Z"/>
          <w:lang w:val="vi-VN"/>
        </w:rPr>
      </w:pPr>
    </w:p>
    <w:p w14:paraId="1E861716" w14:textId="6C896F00" w:rsidR="00A26E23" w:rsidRPr="00A4407E" w:rsidRDefault="00A26E23" w:rsidP="00A26E23">
      <w:pPr>
        <w:rPr>
          <w:ins w:id="742" w:author="Microsoft Office User" w:date="2020-03-26T11:22:00Z"/>
          <w:lang w:val="vi-VN"/>
        </w:rPr>
      </w:pPr>
      <w:ins w:id="743" w:author="Microsoft Office User" w:date="2020-03-26T11:22:00Z">
        <w:r>
          <w:rPr>
            <w:lang w:val="vi-VN"/>
          </w:rPr>
          <w:t>Hồi quy đa biến:</w:t>
        </w:r>
      </w:ins>
    </w:p>
    <w:p w14:paraId="1A7B84FC" w14:textId="3C918DD4" w:rsidR="00FD0C7D" w:rsidRPr="00FD0C7D" w:rsidRDefault="00FD0C7D" w:rsidP="00A26E23">
      <w:pPr>
        <w:rPr>
          <w:ins w:id="744" w:author="Microsoft Office User" w:date="2020-03-26T14:40:00Z"/>
          <w:lang w:val="vi-VN"/>
        </w:rPr>
      </w:pPr>
      <w:ins w:id="745" w:author="Microsoft Office User" w:date="2020-03-26T14:40:00Z">
        <w:r w:rsidRPr="00FD0C7D">
          <w:rPr>
            <w:lang w:val="vi-VN"/>
            <w:rPrChange w:id="746" w:author="Microsoft Office User" w:date="2020-03-26T14:40:00Z">
              <w:rPr/>
            </w:rPrChange>
          </w:rPr>
          <w:t>H</w:t>
        </w:r>
        <w:r>
          <w:rPr>
            <w:lang w:val="vi-VN"/>
          </w:rPr>
          <w:t xml:space="preserve">ồi quy đa biến tương tự như hồi quy đơn giản ở phần trên nhưng khác </w:t>
        </w:r>
      </w:ins>
      <w:ins w:id="747" w:author="Microsoft Office User" w:date="2020-03-26T14:41:00Z">
        <w:r>
          <w:rPr>
            <w:lang w:val="vi-VN"/>
          </w:rPr>
          <w:t>là số biến độc lập tăng lên p biến</w:t>
        </w:r>
        <w:r w:rsidR="004D302F">
          <w:rPr>
            <w:lang w:val="vi-VN"/>
          </w:rPr>
          <w:t xml:space="preserve"> từ 1..p</w:t>
        </w:r>
      </w:ins>
    </w:p>
    <w:p w14:paraId="433CF133" w14:textId="0A7338CC" w:rsidR="00A26E23" w:rsidRPr="002366FF" w:rsidRDefault="00432545" w:rsidP="00A26E23">
      <w:pPr>
        <w:rPr>
          <w:ins w:id="748" w:author="Microsoft Office User" w:date="2020-03-26T11:22:00Z"/>
          <w:lang w:val="vi-VN"/>
        </w:rPr>
      </w:pPr>
      <w:ins w:id="749" w:author="Microsoft Office User" w:date="2020-03-26T14:41:00Z">
        <w:r>
          <w:rPr>
            <w:lang w:val="vi-VN"/>
          </w:rPr>
          <w:t>Khi đó ta có b</w:t>
        </w:r>
      </w:ins>
      <w:ins w:id="750" w:author="Microsoft Office User" w:date="2020-03-26T11:22:00Z">
        <w:r w:rsidR="00A26E23">
          <w:rPr>
            <w:lang w:val="vi-VN"/>
          </w:rPr>
          <w:t xml:space="preserve">ộ dữ liệu </w:t>
        </w:r>
      </w:ins>
      <w:ins w:id="751" w:author="Microsoft Office User" w:date="2020-03-26T14:41:00Z">
        <w:r w:rsidR="003578EB">
          <w:rPr>
            <w:lang w:val="vi-VN"/>
          </w:rPr>
          <w:t>$$</w:t>
        </w:r>
      </w:ins>
      <w:ins w:id="752" w:author="Microsoft Office User" w:date="2020-03-26T14:43:00Z">
        <w:r w:rsidR="00C513B1" w:rsidRPr="00C513B1">
          <w:rPr>
            <w:lang w:val="vi-VN"/>
            <w:rPrChange w:id="753" w:author="Microsoft Office User" w:date="2020-03-26T14:43:00Z">
              <w:rPr/>
            </w:rPrChange>
          </w:rPr>
          <w:t>\</w:t>
        </w:r>
      </w:ins>
      <w:ins w:id="754" w:author="Microsoft Office User" w:date="2020-03-26T11:22:00Z">
        <w:r w:rsidR="00A26E23">
          <w:rPr>
            <w:lang w:val="vi-VN"/>
          </w:rPr>
          <w:t>{y</w:t>
        </w:r>
      </w:ins>
      <w:ins w:id="755" w:author="Microsoft Office User" w:date="2020-03-26T14:42:00Z">
        <w:r w:rsidR="001A5693">
          <w:rPr>
            <w:lang w:val="vi-VN"/>
          </w:rPr>
          <w:t>_</w:t>
        </w:r>
      </w:ins>
      <w:ins w:id="756" w:author="Microsoft Office User" w:date="2020-03-26T11:22:00Z">
        <w:r w:rsidR="00A26E23">
          <w:rPr>
            <w:lang w:val="vi-VN"/>
          </w:rPr>
          <w:t>i, x</w:t>
        </w:r>
      </w:ins>
      <w:ins w:id="757" w:author="Microsoft Office User" w:date="2020-03-26T14:42:00Z">
        <w:r w:rsidR="001A5693">
          <w:rPr>
            <w:lang w:val="vi-VN"/>
          </w:rPr>
          <w:t>_{</w:t>
        </w:r>
      </w:ins>
      <w:ins w:id="758" w:author="Microsoft Office User" w:date="2020-03-26T11:22:00Z">
        <w:r w:rsidR="00A26E23">
          <w:rPr>
            <w:lang w:val="vi-VN"/>
          </w:rPr>
          <w:t>i1</w:t>
        </w:r>
      </w:ins>
      <w:ins w:id="759" w:author="Microsoft Office User" w:date="2020-03-26T14:42:00Z">
        <w:r w:rsidR="001A5693" w:rsidRPr="001A5693">
          <w:rPr>
            <w:lang w:val="vi-VN"/>
            <w:rPrChange w:id="760" w:author="Microsoft Office User" w:date="2020-03-26T14:42:00Z">
              <w:rPr/>
            </w:rPrChange>
          </w:rPr>
          <w:t>}</w:t>
        </w:r>
      </w:ins>
      <w:ins w:id="761" w:author="Microsoft Office User" w:date="2020-03-26T11:22:00Z">
        <w:r w:rsidR="00A26E23">
          <w:rPr>
            <w:lang w:val="vi-VN"/>
          </w:rPr>
          <w:t xml:space="preserve">, </w:t>
        </w:r>
      </w:ins>
      <w:ins w:id="762" w:author="Microsoft Office User" w:date="2020-03-26T14:44:00Z">
        <w:r w:rsidR="00E61458" w:rsidRPr="00E61458">
          <w:rPr>
            <w:lang w:val="vi-VN"/>
            <w:rPrChange w:id="763" w:author="Microsoft Office User" w:date="2020-03-26T14:44:00Z">
              <w:rPr/>
            </w:rPrChange>
          </w:rPr>
          <w:t>...</w:t>
        </w:r>
      </w:ins>
      <w:ins w:id="764" w:author="Microsoft Office User" w:date="2020-03-26T11:22:00Z">
        <w:r w:rsidR="00A26E23">
          <w:rPr>
            <w:lang w:val="vi-VN"/>
          </w:rPr>
          <w:t xml:space="preserve"> , x</w:t>
        </w:r>
      </w:ins>
      <w:ins w:id="765" w:author="Microsoft Office User" w:date="2020-03-26T14:42:00Z">
        <w:r w:rsidR="001A5693" w:rsidRPr="001A5693">
          <w:rPr>
            <w:lang w:val="vi-VN"/>
            <w:rPrChange w:id="766" w:author="Microsoft Office User" w:date="2020-03-26T14:42:00Z">
              <w:rPr/>
            </w:rPrChange>
          </w:rPr>
          <w:t>_{</w:t>
        </w:r>
      </w:ins>
      <w:ins w:id="767" w:author="Microsoft Office User" w:date="2020-03-26T11:22:00Z">
        <w:r w:rsidR="00A26E23">
          <w:rPr>
            <w:lang w:val="vi-VN"/>
          </w:rPr>
          <w:t>i</w:t>
        </w:r>
        <w:r w:rsidR="00A26E23" w:rsidRPr="00E1446E">
          <w:rPr>
            <w:lang w:val="vi-VN"/>
          </w:rPr>
          <w:t>p</w:t>
        </w:r>
      </w:ins>
      <w:ins w:id="768" w:author="Microsoft Office User" w:date="2020-03-26T14:42:00Z">
        <w:r w:rsidR="001A5693" w:rsidRPr="00C513B1">
          <w:rPr>
            <w:lang w:val="vi-VN"/>
            <w:rPrChange w:id="769" w:author="Microsoft Office User" w:date="2020-03-26T14:43:00Z">
              <w:rPr/>
            </w:rPrChange>
          </w:rPr>
          <w:t>}</w:t>
        </w:r>
      </w:ins>
      <w:ins w:id="770" w:author="Microsoft Office User" w:date="2020-03-26T14:43:00Z">
        <w:r w:rsidR="00C513B1" w:rsidRPr="002F1D45">
          <w:rPr>
            <w:lang w:val="vi-VN"/>
            <w:rPrChange w:id="771" w:author="Microsoft Office User" w:date="2020-03-26T14:43:00Z">
              <w:rPr/>
            </w:rPrChange>
          </w:rPr>
          <w:t>\</w:t>
        </w:r>
      </w:ins>
      <w:ins w:id="772" w:author="Microsoft Office User" w:date="2020-03-26T11:22:00Z">
        <w:r w:rsidR="00A26E23" w:rsidRPr="00E1446E">
          <w:rPr>
            <w:lang w:val="vi-VN"/>
          </w:rPr>
          <w:t>}</w:t>
        </w:r>
      </w:ins>
      <w:ins w:id="773" w:author="Microsoft Office User" w:date="2020-03-26T14:41:00Z">
        <w:r w:rsidR="003578EB">
          <w:rPr>
            <w:lang w:val="vi-VN"/>
          </w:rPr>
          <w:t>_</w:t>
        </w:r>
      </w:ins>
      <w:ins w:id="774" w:author="Microsoft Office User" w:date="2020-03-26T14:43:00Z">
        <w:r w:rsidR="002F1D45" w:rsidRPr="002F1D45">
          <w:rPr>
            <w:lang w:val="vi-VN"/>
            <w:rPrChange w:id="775" w:author="Microsoft Office User" w:date="2020-03-26T14:43:00Z">
              <w:rPr/>
            </w:rPrChange>
          </w:rPr>
          <w:t>{</w:t>
        </w:r>
      </w:ins>
      <w:ins w:id="776" w:author="Microsoft Office User" w:date="2020-03-26T14:41:00Z">
        <w:r w:rsidR="003578EB">
          <w:rPr>
            <w:lang w:val="vi-VN"/>
          </w:rPr>
          <w:t>i=</w:t>
        </w:r>
      </w:ins>
      <w:ins w:id="777" w:author="Microsoft Office User" w:date="2020-03-26T14:42:00Z">
        <w:r w:rsidR="003578EB">
          <w:rPr>
            <w:lang w:val="vi-VN"/>
          </w:rPr>
          <w:t>1</w:t>
        </w:r>
      </w:ins>
      <w:ins w:id="778" w:author="Microsoft Office User" w:date="2020-03-26T14:43:00Z">
        <w:r w:rsidR="002F1D45" w:rsidRPr="002F1D45">
          <w:rPr>
            <w:lang w:val="vi-VN"/>
            <w:rPrChange w:id="779" w:author="Microsoft Office User" w:date="2020-03-26T14:44:00Z">
              <w:rPr/>
            </w:rPrChange>
          </w:rPr>
          <w:t>}</w:t>
        </w:r>
      </w:ins>
      <w:ins w:id="780" w:author="Microsoft Office User" w:date="2020-03-26T14:42:00Z">
        <w:r w:rsidR="003578EB">
          <w:rPr>
            <w:lang w:val="vi-VN"/>
          </w:rPr>
          <w:t>^n</w:t>
        </w:r>
      </w:ins>
      <w:ins w:id="781" w:author="Microsoft Office User" w:date="2020-03-26T14:41:00Z">
        <w:r w:rsidR="003578EB">
          <w:rPr>
            <w:lang w:val="vi-VN"/>
          </w:rPr>
          <w:t>$$</w:t>
        </w:r>
      </w:ins>
      <w:ins w:id="782" w:author="Microsoft Office User" w:date="2020-03-26T11:22:00Z">
        <w:r w:rsidR="00A26E23" w:rsidRPr="00E1446E">
          <w:rPr>
            <w:lang w:val="vi-VN"/>
          </w:rPr>
          <w:t xml:space="preserve"> </w:t>
        </w:r>
        <w:r w:rsidR="00A26E23">
          <w:rPr>
            <w:lang w:val="vi-VN"/>
          </w:rPr>
          <w:t>với p là số biến độc lập</w:t>
        </w:r>
        <w:r w:rsidR="00A26E23" w:rsidRPr="00E1446E">
          <w:rPr>
            <w:lang w:val="vi-VN"/>
          </w:rPr>
          <w:t>.</w:t>
        </w:r>
      </w:ins>
    </w:p>
    <w:p w14:paraId="13FE1423" w14:textId="24F74191" w:rsidR="00A26E23" w:rsidRPr="00A729F1" w:rsidRDefault="00FB6918" w:rsidP="00A26E23">
      <w:pPr>
        <w:jc w:val="center"/>
        <w:rPr>
          <w:ins w:id="783" w:author="Microsoft Office User" w:date="2020-03-26T11:22:00Z"/>
          <w:lang w:val="vi-VN"/>
          <w:rPrChange w:id="784" w:author="Microsoft Office User" w:date="2020-03-26T14:46:00Z">
            <w:rPr>
              <w:ins w:id="785" w:author="Microsoft Office User" w:date="2020-03-26T11:22:00Z"/>
            </w:rPr>
          </w:rPrChange>
        </w:rPr>
      </w:pPr>
      <w:ins w:id="786" w:author="Microsoft Office User" w:date="2020-03-26T14:45:00Z">
        <w:r w:rsidRPr="00A729F1">
          <w:rPr>
            <w:lang w:val="vi-VN"/>
            <w:rPrChange w:id="787" w:author="Microsoft Office User" w:date="2020-03-26T14:46:00Z">
              <w:rPr/>
            </w:rPrChange>
          </w:rPr>
          <w:t>$$</w:t>
        </w:r>
      </w:ins>
      <w:ins w:id="788" w:author="Microsoft Office User" w:date="2020-03-26T11:22:00Z">
        <w:r w:rsidR="00A26E23">
          <w:rPr>
            <w:lang w:val="vi-VN"/>
          </w:rPr>
          <w:t>y</w:t>
        </w:r>
      </w:ins>
      <w:ins w:id="789" w:author="Microsoft Office User" w:date="2020-03-26T14:45:00Z">
        <w:r w:rsidR="0097138F" w:rsidRPr="00A729F1">
          <w:rPr>
            <w:lang w:val="vi-VN"/>
            <w:rPrChange w:id="790" w:author="Microsoft Office User" w:date="2020-03-26T14:46:00Z">
              <w:rPr/>
            </w:rPrChange>
          </w:rPr>
          <w:t>_</w:t>
        </w:r>
        <w:r w:rsidR="0097138F" w:rsidRPr="00A729F1">
          <w:rPr>
            <w:lang w:val="vi-VN"/>
            <w:rPrChange w:id="791" w:author="Microsoft Office User" w:date="2020-03-26T14:46:00Z">
              <w:rPr>
                <w:lang w:val="fr-FR"/>
              </w:rPr>
            </w:rPrChange>
          </w:rPr>
          <w:t>i</w:t>
        </w:r>
      </w:ins>
      <w:ins w:id="792" w:author="Microsoft Office User" w:date="2020-03-26T11:22:00Z">
        <w:r w:rsidR="00A26E23">
          <w:rPr>
            <w:lang w:val="vi-VN"/>
          </w:rPr>
          <w:t xml:space="preserve"> = </w:t>
        </w:r>
      </w:ins>
      <w:ins w:id="793" w:author="Microsoft Office User" w:date="2020-03-26T14:45:00Z">
        <w:r w:rsidR="0097138F" w:rsidRPr="00A729F1">
          <w:rPr>
            <w:lang w:val="vi-VN"/>
            <w:rPrChange w:id="794" w:author="Microsoft Office User" w:date="2020-03-26T14:46:00Z">
              <w:rPr/>
            </w:rPrChange>
          </w:rPr>
          <w:t>\</w:t>
        </w:r>
      </w:ins>
      <w:ins w:id="795" w:author="Microsoft Office User" w:date="2020-03-26T11:22:00Z">
        <w:r w:rsidR="00A26E23">
          <w:rPr>
            <w:lang w:val="vi-VN"/>
          </w:rPr>
          <w:t xml:space="preserve">alpha + </w:t>
        </w:r>
      </w:ins>
      <w:ins w:id="796" w:author="Microsoft Office User" w:date="2020-03-26T14:45:00Z">
        <w:r w:rsidR="0097138F" w:rsidRPr="00A729F1">
          <w:rPr>
            <w:lang w:val="vi-VN"/>
            <w:rPrChange w:id="797" w:author="Microsoft Office User" w:date="2020-03-26T14:46:00Z">
              <w:rPr/>
            </w:rPrChange>
          </w:rPr>
          <w:t>\</w:t>
        </w:r>
      </w:ins>
      <w:ins w:id="798" w:author="Microsoft Office User" w:date="2020-03-26T11:22:00Z">
        <w:r w:rsidR="00A26E23">
          <w:rPr>
            <w:lang w:val="vi-VN"/>
          </w:rPr>
          <w:t>beta</w:t>
        </w:r>
      </w:ins>
      <w:ins w:id="799" w:author="Microsoft Office User" w:date="2020-03-26T14:45:00Z">
        <w:r w:rsidR="0097138F" w:rsidRPr="00A729F1">
          <w:rPr>
            <w:lang w:val="vi-VN"/>
            <w:rPrChange w:id="800" w:author="Microsoft Office User" w:date="2020-03-26T14:46:00Z">
              <w:rPr/>
            </w:rPrChange>
          </w:rPr>
          <w:t>_1</w:t>
        </w:r>
      </w:ins>
      <w:ins w:id="801" w:author="Microsoft Office User" w:date="2020-03-26T11:22:00Z">
        <w:r w:rsidR="00A26E23">
          <w:rPr>
            <w:lang w:val="vi-VN"/>
          </w:rPr>
          <w:t xml:space="preserve">  x</w:t>
        </w:r>
      </w:ins>
      <w:ins w:id="802" w:author="Microsoft Office User" w:date="2020-03-26T14:45:00Z">
        <w:r w:rsidR="0097138F" w:rsidRPr="00A729F1">
          <w:rPr>
            <w:lang w:val="vi-VN"/>
            <w:rPrChange w:id="803" w:author="Microsoft Office User" w:date="2020-03-26T14:46:00Z">
              <w:rPr/>
            </w:rPrChange>
          </w:rPr>
          <w:t>_{i1}</w:t>
        </w:r>
      </w:ins>
      <w:ins w:id="804" w:author="Microsoft Office User" w:date="2020-03-26T14:46:00Z">
        <w:r w:rsidR="00CE6CAF">
          <w:t xml:space="preserve"> +</w:t>
        </w:r>
      </w:ins>
      <w:ins w:id="805" w:author="Microsoft Office User" w:date="2020-03-26T11:22:00Z">
        <w:r w:rsidR="00A26E23" w:rsidRPr="00A729F1">
          <w:rPr>
            <w:lang w:val="vi-VN"/>
            <w:rPrChange w:id="806" w:author="Microsoft Office User" w:date="2020-03-26T14:46:00Z">
              <w:rPr/>
            </w:rPrChange>
          </w:rPr>
          <w:t xml:space="preserve"> </w:t>
        </w:r>
      </w:ins>
      <w:ins w:id="807" w:author="Microsoft Office User" w:date="2020-03-26T14:46:00Z">
        <w:r w:rsidR="00A729F1" w:rsidRPr="00A729F1">
          <w:rPr>
            <w:lang w:val="vi-VN"/>
            <w:rPrChange w:id="808" w:author="Microsoft Office User" w:date="2020-03-26T14:46:00Z">
              <w:rPr/>
            </w:rPrChange>
          </w:rPr>
          <w:t>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809" w:author="Microsoft Office User" w:date="2020-03-26T14:46:00Z">
              <w:rPr/>
            </w:rPrChange>
          </w:rPr>
          <w:t>_</w:t>
        </w:r>
      </w:ins>
      <w:ins w:id="810" w:author="Microsoft Office User" w:date="2020-03-26T14:47:00Z">
        <w:r w:rsidR="00CE6CAF">
          <w:t>2</w:t>
        </w:r>
      </w:ins>
      <w:ins w:id="811" w:author="Microsoft Office User" w:date="2020-03-26T14:46:00Z">
        <w:r w:rsidR="00A729F1">
          <w:rPr>
            <w:lang w:val="vi-VN"/>
          </w:rPr>
          <w:t xml:space="preserve">  x</w:t>
        </w:r>
        <w:r w:rsidR="00A729F1" w:rsidRPr="00A729F1">
          <w:rPr>
            <w:lang w:val="vi-VN"/>
            <w:rPrChange w:id="812" w:author="Microsoft Office User" w:date="2020-03-26T14:46:00Z">
              <w:rPr/>
            </w:rPrChange>
          </w:rPr>
          <w:t>_{i</w:t>
        </w:r>
      </w:ins>
      <w:ins w:id="813" w:author="Microsoft Office User" w:date="2020-03-26T14:47:00Z">
        <w:r w:rsidR="00CE6CAF">
          <w:t>2</w:t>
        </w:r>
      </w:ins>
      <w:ins w:id="814" w:author="Microsoft Office User" w:date="2020-03-26T14:46:00Z">
        <w:r w:rsidR="00A729F1" w:rsidRPr="00A729F1">
          <w:rPr>
            <w:lang w:val="vi-VN"/>
            <w:rPrChange w:id="815" w:author="Microsoft Office User" w:date="2020-03-26T14:46:00Z">
              <w:rPr/>
            </w:rPrChange>
          </w:rPr>
          <w:t>}</w:t>
        </w:r>
        <w:r w:rsidR="00CE6CAF">
          <w:t xml:space="preserve"> + ... +</w:t>
        </w:r>
        <w:r w:rsidR="00A729F1" w:rsidRPr="00A729F1">
          <w:rPr>
            <w:lang w:val="vi-VN"/>
            <w:rPrChange w:id="816" w:author="Microsoft Office User" w:date="2020-03-26T14:46:00Z">
              <w:rPr/>
            </w:rPrChange>
          </w:rPr>
          <w:t xml:space="preserve"> 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817" w:author="Microsoft Office User" w:date="2020-03-26T14:46:00Z">
              <w:rPr/>
            </w:rPrChange>
          </w:rPr>
          <w:t>_</w:t>
        </w:r>
        <w:proofErr w:type="gramStart"/>
        <w:r w:rsidR="00CE6CAF">
          <w:t>p</w:t>
        </w:r>
        <w:r w:rsidR="00A729F1">
          <w:rPr>
            <w:lang w:val="vi-VN"/>
          </w:rPr>
          <w:t xml:space="preserve">  x</w:t>
        </w:r>
        <w:proofErr w:type="gramEnd"/>
        <w:r w:rsidR="00A729F1" w:rsidRPr="00A729F1">
          <w:rPr>
            <w:lang w:val="vi-VN"/>
            <w:rPrChange w:id="818" w:author="Microsoft Office User" w:date="2020-03-26T14:46:00Z">
              <w:rPr/>
            </w:rPrChange>
          </w:rPr>
          <w:t>_{i</w:t>
        </w:r>
        <w:r w:rsidR="00CE6CAF">
          <w:t>p</w:t>
        </w:r>
        <w:r w:rsidR="00A729F1" w:rsidRPr="00A729F1">
          <w:rPr>
            <w:lang w:val="vi-VN"/>
            <w:rPrChange w:id="819" w:author="Microsoft Office User" w:date="2020-03-26T14:46:00Z">
              <w:rPr/>
            </w:rPrChange>
          </w:rPr>
          <w:t xml:space="preserve">} </w:t>
        </w:r>
      </w:ins>
      <w:ins w:id="820" w:author="Microsoft Office User" w:date="2020-03-26T11:22:00Z">
        <w:r w:rsidR="00A26E23" w:rsidRPr="00A729F1">
          <w:rPr>
            <w:lang w:val="vi-VN"/>
            <w:rPrChange w:id="821" w:author="Microsoft Office User" w:date="2020-03-26T14:46:00Z">
              <w:rPr/>
            </w:rPrChange>
          </w:rPr>
          <w:t xml:space="preserve">+ </w:t>
        </w:r>
      </w:ins>
      <w:ins w:id="822" w:author="Microsoft Office User" w:date="2020-03-26T14:46:00Z">
        <w:r w:rsidR="00A729F1" w:rsidRPr="00A729F1">
          <w:rPr>
            <w:lang w:val="vi-VN"/>
            <w:rPrChange w:id="823" w:author="Microsoft Office User" w:date="2020-03-26T14:46:00Z">
              <w:rPr/>
            </w:rPrChange>
          </w:rPr>
          <w:t>\epsilon_</w:t>
        </w:r>
        <w:proofErr w:type="spellStart"/>
        <w:r w:rsidR="00A729F1">
          <w:t>i</w:t>
        </w:r>
        <w:proofErr w:type="spellEnd"/>
        <w:r w:rsidR="00A729F1" w:rsidRPr="00A729F1">
          <w:rPr>
            <w:lang w:val="vi-VN"/>
          </w:rPr>
          <w:t xml:space="preserve"> </w:t>
        </w:r>
      </w:ins>
      <w:ins w:id="824" w:author="Microsoft Office User" w:date="2020-03-26T14:45:00Z">
        <w:r w:rsidRPr="00A729F1">
          <w:rPr>
            <w:lang w:val="vi-VN"/>
            <w:rPrChange w:id="825" w:author="Microsoft Office User" w:date="2020-03-26T14:46:00Z">
              <w:rPr/>
            </w:rPrChange>
          </w:rPr>
          <w:t>$$</w:t>
        </w:r>
      </w:ins>
    </w:p>
    <w:p w14:paraId="155737B1" w14:textId="17B40D28" w:rsidR="00A26E23" w:rsidRDefault="0028254C" w:rsidP="00A26E23">
      <w:pPr>
        <w:rPr>
          <w:ins w:id="826" w:author="Microsoft Office User" w:date="2020-03-26T11:22:00Z"/>
          <w:lang w:val="vi-VN"/>
        </w:rPr>
      </w:pPr>
      <w:ins w:id="827" w:author="Microsoft Office User" w:date="2020-03-26T14:47:00Z">
        <w:r>
          <w:t>T</w:t>
        </w:r>
      </w:ins>
      <w:ins w:id="828" w:author="Microsoft Office User" w:date="2020-03-26T11:22:00Z">
        <w:r w:rsidR="00A26E23">
          <w:rPr>
            <w:lang w:val="vi-VN"/>
          </w:rPr>
          <w:t>rong đó:</w:t>
        </w:r>
      </w:ins>
    </w:p>
    <w:p w14:paraId="4E0044E3" w14:textId="33E22234" w:rsidR="00A26E23" w:rsidRDefault="0028254C" w:rsidP="00A26E23">
      <w:pPr>
        <w:rPr>
          <w:ins w:id="829" w:author="Microsoft Office User" w:date="2020-03-26T11:22:00Z"/>
          <w:lang w:val="vi-VN"/>
        </w:rPr>
      </w:pPr>
      <w:ins w:id="830" w:author="Microsoft Office User" w:date="2020-03-26T14:48:00Z">
        <w:r>
          <w:t>S</w:t>
        </w:r>
        <w:r>
          <w:rPr>
            <w:lang w:val="vi-VN"/>
          </w:rPr>
          <w:t>ố mẫu</w:t>
        </w:r>
        <w:r w:rsidR="00FD2E28">
          <w:rPr>
            <w:lang w:val="vi-VN"/>
          </w:rPr>
          <w:t xml:space="preserve"> observed</w:t>
        </w:r>
        <w:r>
          <w:rPr>
            <w:lang w:val="vi-VN"/>
          </w:rPr>
          <w:t xml:space="preserve"> </w:t>
        </w:r>
      </w:ins>
      <w:proofErr w:type="spellStart"/>
      <w:ins w:id="831" w:author="Microsoft Office User" w:date="2020-03-26T14:47:00Z">
        <w:r w:rsidR="00B21556">
          <w:t>i</w:t>
        </w:r>
        <w:proofErr w:type="spellEnd"/>
        <w:r w:rsidR="00B21556">
          <w:t xml:space="preserve"> </w:t>
        </w:r>
      </w:ins>
      <w:ins w:id="832" w:author="Microsoft Office User" w:date="2020-03-26T11:22:00Z">
        <w:r w:rsidR="00A26E23">
          <w:rPr>
            <w:lang w:val="vi-VN"/>
          </w:rPr>
          <w:t>=</w:t>
        </w:r>
      </w:ins>
      <w:ins w:id="833" w:author="Microsoft Office User" w:date="2020-03-26T14:47:00Z">
        <w:r w:rsidR="00B21556">
          <w:t xml:space="preserve"> </w:t>
        </w:r>
      </w:ins>
      <w:ins w:id="834" w:author="Microsoft Office User" w:date="2020-03-26T11:22:00Z">
        <w:r w:rsidR="00A26E23">
          <w:rPr>
            <w:lang w:val="vi-VN"/>
          </w:rPr>
          <w:t>1-n</w:t>
        </w:r>
      </w:ins>
    </w:p>
    <w:p w14:paraId="6EDE4BEB" w14:textId="3735ED44" w:rsidR="00A26E23" w:rsidDel="00980CA6" w:rsidRDefault="00A26E23">
      <w:pPr>
        <w:rPr>
          <w:del w:id="835" w:author="Microsoft Office User" w:date="2020-03-26T14:48:00Z"/>
          <w:lang w:val="vi-VN"/>
        </w:rPr>
      </w:pPr>
    </w:p>
    <w:p w14:paraId="2ADC233E" w14:textId="77777777" w:rsidR="00980CA6" w:rsidRPr="00174DDC" w:rsidRDefault="00980CA6">
      <w:pPr>
        <w:rPr>
          <w:ins w:id="836" w:author="Microsoft Office User" w:date="2020-03-26T14:48:00Z"/>
          <w:lang w:val="vi-VN"/>
        </w:rPr>
      </w:pPr>
    </w:p>
    <w:p w14:paraId="7DB239DB" w14:textId="44D8A420" w:rsidR="00616242" w:rsidRDefault="00980CA6">
      <w:pPr>
        <w:rPr>
          <w:ins w:id="837" w:author="Microsoft Office User" w:date="2020-03-26T14:49:00Z"/>
          <w:lang w:val="vi-VN"/>
        </w:rPr>
      </w:pPr>
      <w:ins w:id="838" w:author="Microsoft Office User" w:date="2020-03-26T14:48:00Z">
        <w:r>
          <w:rPr>
            <w:lang w:val="vi-VN"/>
          </w:rPr>
          <w:t xml:space="preserve">Thực hành với bộ số </w:t>
        </w:r>
      </w:ins>
      <w:ins w:id="839" w:author="Microsoft Office User" w:date="2020-03-26T14:49:00Z">
        <w:r>
          <w:rPr>
            <w:lang w:val="vi-VN"/>
          </w:rPr>
          <w:t>liệu 1042:</w:t>
        </w:r>
      </w:ins>
      <w:del w:id="840" w:author="Microsoft Office User" w:date="2020-03-26T14:48:00Z">
        <w:r w:rsidR="000417FF" w:rsidDel="00980CA6">
          <w:rPr>
            <w:lang w:val="vi-VN"/>
          </w:rPr>
          <w:delText>Ví dụ đ</w:delText>
        </w:r>
        <w:r w:rsidR="00EA6E78" w:rsidDel="00980CA6">
          <w:rPr>
            <w:lang w:val="vi-VN"/>
          </w:rPr>
          <w:delText>a biến:</w:delText>
        </w:r>
      </w:del>
    </w:p>
    <w:p w14:paraId="461D4AC6" w14:textId="77777777" w:rsidR="00CE1686" w:rsidRPr="00EA6E78" w:rsidRDefault="00CE1686">
      <w:pPr>
        <w:rPr>
          <w:lang w:val="vi-VN"/>
        </w:rPr>
      </w:pPr>
    </w:p>
    <w:p w14:paraId="75E0839B" w14:textId="4E156DD9" w:rsidR="005910A8" w:rsidRDefault="005910A8">
      <w:r>
        <w:rPr>
          <w:lang w:val="vi-VN"/>
        </w:rPr>
        <w:t>burden</w:t>
      </w:r>
      <w:r>
        <w:t>[</w:t>
      </w:r>
      <w:proofErr w:type="spellStart"/>
      <w:r>
        <w:t>i</w:t>
      </w:r>
      <w:proofErr w:type="spellEnd"/>
      <w:r>
        <w:t xml:space="preserve">] = alpha + </w:t>
      </w:r>
      <w:proofErr w:type="spellStart"/>
      <w:r>
        <w:t>beta_res</w:t>
      </w:r>
      <w:proofErr w:type="spellEnd"/>
      <w:r>
        <w:t xml:space="preserve"> * res[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beta_insured</w:t>
      </w:r>
      <w:proofErr w:type="spellEnd"/>
      <w:r>
        <w:t xml:space="preserve"> * insured[</w:t>
      </w:r>
      <w:proofErr w:type="spellStart"/>
      <w:r>
        <w:t>i</w:t>
      </w:r>
      <w:proofErr w:type="spellEnd"/>
      <w:r>
        <w:t>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lastRenderedPageBreak/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3F658A">
        <w:tc>
          <w:tcPr>
            <w:tcW w:w="8856" w:type="dxa"/>
          </w:tcPr>
          <w:p w14:paraId="0F17C06D" w14:textId="737A7904" w:rsidR="001F4D54" w:rsidRPr="001F4D54" w:rsidRDefault="008E4D42" w:rsidP="003F658A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3F658A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3F658A">
            <w:r>
              <w:t>post-warmup draws per chain=400, total post-warmup draws=1600.</w:t>
            </w:r>
          </w:p>
          <w:p w14:paraId="4C085155" w14:textId="77777777" w:rsidR="008521EF" w:rsidRDefault="008521EF" w:rsidP="003F658A"/>
          <w:p w14:paraId="76250D61" w14:textId="77777777" w:rsidR="008521EF" w:rsidRDefault="008521EF" w:rsidP="003F658A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3F658A">
            <w:r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3F658A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3F658A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3F658A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A7C018" w14:textId="77777777" w:rsidR="008D287F" w:rsidRDefault="008D287F" w:rsidP="00B05CB9">
      <w:r>
        <w:separator/>
      </w:r>
    </w:p>
  </w:endnote>
  <w:endnote w:type="continuationSeparator" w:id="0">
    <w:p w14:paraId="4A26D68E" w14:textId="77777777" w:rsidR="008D287F" w:rsidRDefault="008D287F" w:rsidP="00B05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304E52" w14:textId="77777777" w:rsidR="008D287F" w:rsidRDefault="008D287F" w:rsidP="00B05CB9">
      <w:r>
        <w:separator/>
      </w:r>
    </w:p>
  </w:footnote>
  <w:footnote w:type="continuationSeparator" w:id="0">
    <w:p w14:paraId="34C8297D" w14:textId="77777777" w:rsidR="008D287F" w:rsidRDefault="008D287F" w:rsidP="00B05CB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0575F"/>
    <w:rsid w:val="00016A0C"/>
    <w:rsid w:val="00021194"/>
    <w:rsid w:val="000353C2"/>
    <w:rsid w:val="000375ED"/>
    <w:rsid w:val="000417FF"/>
    <w:rsid w:val="00050CCE"/>
    <w:rsid w:val="00075FC3"/>
    <w:rsid w:val="00080853"/>
    <w:rsid w:val="00083AC2"/>
    <w:rsid w:val="000B017F"/>
    <w:rsid w:val="000B4E0F"/>
    <w:rsid w:val="000D0F5E"/>
    <w:rsid w:val="000D3FB6"/>
    <w:rsid w:val="000E0636"/>
    <w:rsid w:val="0010436B"/>
    <w:rsid w:val="00106141"/>
    <w:rsid w:val="00116779"/>
    <w:rsid w:val="001169EB"/>
    <w:rsid w:val="00137133"/>
    <w:rsid w:val="0014359D"/>
    <w:rsid w:val="001556C7"/>
    <w:rsid w:val="00155D12"/>
    <w:rsid w:val="0017127C"/>
    <w:rsid w:val="00174DDC"/>
    <w:rsid w:val="001815DC"/>
    <w:rsid w:val="00181AFD"/>
    <w:rsid w:val="00186623"/>
    <w:rsid w:val="001A5693"/>
    <w:rsid w:val="001A7826"/>
    <w:rsid w:val="001E0CF2"/>
    <w:rsid w:val="001E23AB"/>
    <w:rsid w:val="001E380B"/>
    <w:rsid w:val="001F4B5C"/>
    <w:rsid w:val="001F4D54"/>
    <w:rsid w:val="002076A4"/>
    <w:rsid w:val="00230C16"/>
    <w:rsid w:val="002366FF"/>
    <w:rsid w:val="00242C34"/>
    <w:rsid w:val="0024336A"/>
    <w:rsid w:val="0024724B"/>
    <w:rsid w:val="00253A30"/>
    <w:rsid w:val="0026375B"/>
    <w:rsid w:val="0026456E"/>
    <w:rsid w:val="00273005"/>
    <w:rsid w:val="00277984"/>
    <w:rsid w:val="0028254C"/>
    <w:rsid w:val="00283358"/>
    <w:rsid w:val="002860EE"/>
    <w:rsid w:val="002A39A0"/>
    <w:rsid w:val="002A3C8C"/>
    <w:rsid w:val="002B2192"/>
    <w:rsid w:val="002B7E28"/>
    <w:rsid w:val="002D29DC"/>
    <w:rsid w:val="002D2A09"/>
    <w:rsid w:val="002F1322"/>
    <w:rsid w:val="002F1D45"/>
    <w:rsid w:val="002F694B"/>
    <w:rsid w:val="002F6F12"/>
    <w:rsid w:val="00300433"/>
    <w:rsid w:val="00307C65"/>
    <w:rsid w:val="00315BA6"/>
    <w:rsid w:val="00322AFB"/>
    <w:rsid w:val="00350DBD"/>
    <w:rsid w:val="00353748"/>
    <w:rsid w:val="003561A6"/>
    <w:rsid w:val="003578EB"/>
    <w:rsid w:val="003778C3"/>
    <w:rsid w:val="00390B1F"/>
    <w:rsid w:val="003925A6"/>
    <w:rsid w:val="0039289A"/>
    <w:rsid w:val="003A5BDB"/>
    <w:rsid w:val="003B368A"/>
    <w:rsid w:val="003D555B"/>
    <w:rsid w:val="003F658A"/>
    <w:rsid w:val="00404505"/>
    <w:rsid w:val="00414F6F"/>
    <w:rsid w:val="00420143"/>
    <w:rsid w:val="00432545"/>
    <w:rsid w:val="004567F7"/>
    <w:rsid w:val="00457585"/>
    <w:rsid w:val="00462A26"/>
    <w:rsid w:val="00462EDD"/>
    <w:rsid w:val="00475360"/>
    <w:rsid w:val="00491DB0"/>
    <w:rsid w:val="004A0485"/>
    <w:rsid w:val="004B4635"/>
    <w:rsid w:val="004B5FD9"/>
    <w:rsid w:val="004D12D7"/>
    <w:rsid w:val="004D302F"/>
    <w:rsid w:val="004D776F"/>
    <w:rsid w:val="004E1714"/>
    <w:rsid w:val="004E5B0A"/>
    <w:rsid w:val="00502767"/>
    <w:rsid w:val="00516B4D"/>
    <w:rsid w:val="005322F6"/>
    <w:rsid w:val="00532552"/>
    <w:rsid w:val="00532C3A"/>
    <w:rsid w:val="00537951"/>
    <w:rsid w:val="00540A97"/>
    <w:rsid w:val="00542168"/>
    <w:rsid w:val="005462AC"/>
    <w:rsid w:val="00561E65"/>
    <w:rsid w:val="005724BC"/>
    <w:rsid w:val="00576282"/>
    <w:rsid w:val="00586C52"/>
    <w:rsid w:val="005910A8"/>
    <w:rsid w:val="005A0533"/>
    <w:rsid w:val="005B0E4C"/>
    <w:rsid w:val="005B3C30"/>
    <w:rsid w:val="005E52C4"/>
    <w:rsid w:val="005E645E"/>
    <w:rsid w:val="00605EDE"/>
    <w:rsid w:val="00614F02"/>
    <w:rsid w:val="00616242"/>
    <w:rsid w:val="00616469"/>
    <w:rsid w:val="006176D8"/>
    <w:rsid w:val="00627E4B"/>
    <w:rsid w:val="00641FCF"/>
    <w:rsid w:val="00651243"/>
    <w:rsid w:val="00666109"/>
    <w:rsid w:val="0068116C"/>
    <w:rsid w:val="0069292B"/>
    <w:rsid w:val="006977EF"/>
    <w:rsid w:val="006D0CC0"/>
    <w:rsid w:val="006D4EE9"/>
    <w:rsid w:val="006D7FBB"/>
    <w:rsid w:val="006E4AF3"/>
    <w:rsid w:val="006E51CF"/>
    <w:rsid w:val="006F02F3"/>
    <w:rsid w:val="006F2829"/>
    <w:rsid w:val="006F7DC2"/>
    <w:rsid w:val="007052A8"/>
    <w:rsid w:val="00705BCC"/>
    <w:rsid w:val="007215FD"/>
    <w:rsid w:val="007304CE"/>
    <w:rsid w:val="00731496"/>
    <w:rsid w:val="007501DF"/>
    <w:rsid w:val="00764D4B"/>
    <w:rsid w:val="007704D4"/>
    <w:rsid w:val="0077444A"/>
    <w:rsid w:val="00776DF2"/>
    <w:rsid w:val="00780D57"/>
    <w:rsid w:val="007965B3"/>
    <w:rsid w:val="007C7619"/>
    <w:rsid w:val="007D302D"/>
    <w:rsid w:val="007D3296"/>
    <w:rsid w:val="007F789E"/>
    <w:rsid w:val="00813D60"/>
    <w:rsid w:val="00816625"/>
    <w:rsid w:val="00820292"/>
    <w:rsid w:val="008521EF"/>
    <w:rsid w:val="00857B51"/>
    <w:rsid w:val="00871F3F"/>
    <w:rsid w:val="00885840"/>
    <w:rsid w:val="008D14E3"/>
    <w:rsid w:val="008D1E8F"/>
    <w:rsid w:val="008D287F"/>
    <w:rsid w:val="008D6C76"/>
    <w:rsid w:val="008D6F0D"/>
    <w:rsid w:val="008E1272"/>
    <w:rsid w:val="008E43CC"/>
    <w:rsid w:val="008E4D42"/>
    <w:rsid w:val="008E60B4"/>
    <w:rsid w:val="008F0CB5"/>
    <w:rsid w:val="00937F5B"/>
    <w:rsid w:val="00940015"/>
    <w:rsid w:val="00951B5A"/>
    <w:rsid w:val="00953A43"/>
    <w:rsid w:val="009638D2"/>
    <w:rsid w:val="00964CDB"/>
    <w:rsid w:val="00966FCB"/>
    <w:rsid w:val="0097138F"/>
    <w:rsid w:val="00980CA6"/>
    <w:rsid w:val="009964B9"/>
    <w:rsid w:val="009B6FFE"/>
    <w:rsid w:val="009B7C68"/>
    <w:rsid w:val="009C2164"/>
    <w:rsid w:val="009E2F7A"/>
    <w:rsid w:val="009E34E5"/>
    <w:rsid w:val="009E4BD1"/>
    <w:rsid w:val="009F1302"/>
    <w:rsid w:val="009F4D54"/>
    <w:rsid w:val="00A03C87"/>
    <w:rsid w:val="00A26E23"/>
    <w:rsid w:val="00A4407E"/>
    <w:rsid w:val="00A5158C"/>
    <w:rsid w:val="00A61D18"/>
    <w:rsid w:val="00A71AFB"/>
    <w:rsid w:val="00A729F1"/>
    <w:rsid w:val="00A83222"/>
    <w:rsid w:val="00A8532E"/>
    <w:rsid w:val="00A96481"/>
    <w:rsid w:val="00AB1E79"/>
    <w:rsid w:val="00AB1E99"/>
    <w:rsid w:val="00AB641D"/>
    <w:rsid w:val="00AC2022"/>
    <w:rsid w:val="00AC4817"/>
    <w:rsid w:val="00AC6E5D"/>
    <w:rsid w:val="00AD40F7"/>
    <w:rsid w:val="00B03761"/>
    <w:rsid w:val="00B04C89"/>
    <w:rsid w:val="00B05CB9"/>
    <w:rsid w:val="00B12D92"/>
    <w:rsid w:val="00B15931"/>
    <w:rsid w:val="00B21556"/>
    <w:rsid w:val="00B30B10"/>
    <w:rsid w:val="00B3604F"/>
    <w:rsid w:val="00B519A9"/>
    <w:rsid w:val="00B575B5"/>
    <w:rsid w:val="00B63606"/>
    <w:rsid w:val="00B639DB"/>
    <w:rsid w:val="00B712A2"/>
    <w:rsid w:val="00B83D5C"/>
    <w:rsid w:val="00B84700"/>
    <w:rsid w:val="00B945B5"/>
    <w:rsid w:val="00BA08FA"/>
    <w:rsid w:val="00BA4750"/>
    <w:rsid w:val="00BB5644"/>
    <w:rsid w:val="00BC327D"/>
    <w:rsid w:val="00BC772A"/>
    <w:rsid w:val="00BF2EF0"/>
    <w:rsid w:val="00BF3DDB"/>
    <w:rsid w:val="00BF7DF1"/>
    <w:rsid w:val="00C02286"/>
    <w:rsid w:val="00C20E8F"/>
    <w:rsid w:val="00C24A6C"/>
    <w:rsid w:val="00C2507E"/>
    <w:rsid w:val="00C36A68"/>
    <w:rsid w:val="00C478C3"/>
    <w:rsid w:val="00C501F0"/>
    <w:rsid w:val="00C513B1"/>
    <w:rsid w:val="00C865E5"/>
    <w:rsid w:val="00C86E1A"/>
    <w:rsid w:val="00CA5AFA"/>
    <w:rsid w:val="00CA6C63"/>
    <w:rsid w:val="00CB7595"/>
    <w:rsid w:val="00CE1686"/>
    <w:rsid w:val="00CE6CAF"/>
    <w:rsid w:val="00D1516A"/>
    <w:rsid w:val="00D30B89"/>
    <w:rsid w:val="00D32FCE"/>
    <w:rsid w:val="00D34D7C"/>
    <w:rsid w:val="00D35C64"/>
    <w:rsid w:val="00D51341"/>
    <w:rsid w:val="00D53491"/>
    <w:rsid w:val="00D80C59"/>
    <w:rsid w:val="00D90CF6"/>
    <w:rsid w:val="00D949A8"/>
    <w:rsid w:val="00DA198C"/>
    <w:rsid w:val="00DA1EFF"/>
    <w:rsid w:val="00DB7B95"/>
    <w:rsid w:val="00DD3336"/>
    <w:rsid w:val="00DE13E1"/>
    <w:rsid w:val="00DF2B48"/>
    <w:rsid w:val="00DF45A3"/>
    <w:rsid w:val="00E04D32"/>
    <w:rsid w:val="00E31A89"/>
    <w:rsid w:val="00E332BD"/>
    <w:rsid w:val="00E40178"/>
    <w:rsid w:val="00E4137F"/>
    <w:rsid w:val="00E61458"/>
    <w:rsid w:val="00E61C46"/>
    <w:rsid w:val="00E67E89"/>
    <w:rsid w:val="00E716D4"/>
    <w:rsid w:val="00E71BAF"/>
    <w:rsid w:val="00E76219"/>
    <w:rsid w:val="00E832C4"/>
    <w:rsid w:val="00E8653C"/>
    <w:rsid w:val="00E90421"/>
    <w:rsid w:val="00EA2A89"/>
    <w:rsid w:val="00EA4A68"/>
    <w:rsid w:val="00EA6E78"/>
    <w:rsid w:val="00EC4ADA"/>
    <w:rsid w:val="00EF2682"/>
    <w:rsid w:val="00F01F46"/>
    <w:rsid w:val="00F11515"/>
    <w:rsid w:val="00F13152"/>
    <w:rsid w:val="00F23D7D"/>
    <w:rsid w:val="00F25E3E"/>
    <w:rsid w:val="00F27CDD"/>
    <w:rsid w:val="00F53448"/>
    <w:rsid w:val="00F60CDF"/>
    <w:rsid w:val="00F72122"/>
    <w:rsid w:val="00FB19F8"/>
    <w:rsid w:val="00FB6918"/>
    <w:rsid w:val="00FC620B"/>
    <w:rsid w:val="00FD0C7D"/>
    <w:rsid w:val="00FD2E28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  <w:style w:type="paragraph" w:styleId="Header">
    <w:name w:val="header"/>
    <w:basedOn w:val="Normal"/>
    <w:link w:val="Head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5CB9"/>
  </w:style>
  <w:style w:type="paragraph" w:styleId="Footer">
    <w:name w:val="footer"/>
    <w:basedOn w:val="Normal"/>
    <w:link w:val="Foot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5CB9"/>
  </w:style>
  <w:style w:type="character" w:styleId="PlaceholderText">
    <w:name w:val="Placeholder Text"/>
    <w:basedOn w:val="DefaultParagraphFont"/>
    <w:uiPriority w:val="99"/>
    <w:semiHidden/>
    <w:rsid w:val="006512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microsoft.com/office/2011/relationships/people" Target="peop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1752</Words>
  <Characters>9993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288</cp:revision>
  <dcterms:created xsi:type="dcterms:W3CDTF">2020-03-03T01:22:00Z</dcterms:created>
  <dcterms:modified xsi:type="dcterms:W3CDTF">2020-04-01T02:48:00Z</dcterms:modified>
</cp:coreProperties>
</file>