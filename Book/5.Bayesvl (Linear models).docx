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4A39EB73" w:rsidR="00E8653C" w:rsidRDefault="00457585">
      <w:pPr>
        <w:rPr>
          <w:lang w:val="vi-VN"/>
        </w:rPr>
      </w:pPr>
      <w:proofErr w:type="gramStart"/>
      <w:r>
        <w:rPr>
          <w:highlight w:val="yellow"/>
        </w:rPr>
        <w:t>e</w:t>
      </w:r>
      <w:r w:rsidR="004D12D7" w:rsidRPr="004D12D7">
        <w:rPr>
          <w:highlight w:val="yellow"/>
          <w:lang w:val="vi-VN"/>
        </w:rPr>
        <w:t>(</w:t>
      </w:r>
      <w:proofErr w:type="gramEnd"/>
      <w:r w:rsidR="004D12D7" w:rsidRPr="004D12D7">
        <w:rPr>
          <w:highlight w:val="yellow"/>
          <w:lang w:val="vi-VN"/>
        </w:rPr>
        <w:t>giới thiệu chung mô hình hồi quy tuyến tính)</w:t>
      </w:r>
    </w:p>
    <w:p w14:paraId="5A84D1EA" w14:textId="01B8A0EE" w:rsidR="00350DBD" w:rsidRDefault="00350DBD">
      <w:pPr>
        <w:rPr>
          <w:lang w:val="vi-VN"/>
        </w:rPr>
      </w:pPr>
    </w:p>
    <w:p w14:paraId="230276AC" w14:textId="6A2AB24C" w:rsidR="001169EB" w:rsidRDefault="001169EB">
      <w:pPr>
        <w:rPr>
          <w:lang w:val="vi-VN"/>
        </w:rPr>
      </w:pPr>
      <w:r>
        <w:rPr>
          <w:lang w:val="vi-VN"/>
        </w:rPr>
        <w:t>Bắt đầu với bài toán đơn giản sử dụng bộ dữ liệu mẫu có sẵn trên R</w:t>
      </w:r>
    </w:p>
    <w:p w14:paraId="03070D11" w14:textId="698FF5A3" w:rsidR="001169EB" w:rsidRDefault="001169E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745084A2" w:rsidR="001169EB" w:rsidRDefault="001169EB">
      <w:pPr>
        <w:rPr>
          <w:lang w:val="vi-VN"/>
        </w:rPr>
      </w:pPr>
    </w:p>
    <w:p w14:paraId="4FFD344F" w14:textId="3BA1F881" w:rsidR="0014359D" w:rsidRDefault="0014359D">
      <w:pPr>
        <w:rPr>
          <w:lang w:val="vi-VN"/>
        </w:rPr>
      </w:pPr>
      <w:r>
        <w:rPr>
          <w:lang w:val="vi-VN"/>
        </w:rPr>
        <w:t xml:space="preserve">Bộ dữ liệu này có 2 biến </w:t>
      </w:r>
      <w:r w:rsidRPr="0014359D">
        <w:rPr>
          <w:lang w:val="vi-VN"/>
        </w:rPr>
        <w:t>t</w:t>
      </w:r>
      <w:r>
        <w:rPr>
          <w:lang w:val="vi-VN"/>
        </w:rPr>
        <w:t>ốc độ xe speed và khoảng cách dist</w:t>
      </w:r>
    </w:p>
    <w:p w14:paraId="7730495C" w14:textId="177BE820" w:rsidR="00315BA6" w:rsidRDefault="00542168">
      <w:pPr>
        <w:rPr>
          <w:ins w:id="0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như sau:</w:t>
        </w:r>
      </w:ins>
    </w:p>
    <w:p w14:paraId="58B2A66A" w14:textId="64FB24B3" w:rsidR="00315BA6" w:rsidRDefault="002076A4" w:rsidP="00EF2682">
      <w:pPr>
        <w:jc w:val="center"/>
        <w:rPr>
          <w:lang w:val="vi-VN"/>
        </w:rPr>
        <w:pPrChange w:id="2" w:author="Microsoft Office User" w:date="2020-03-24T14:09:00Z">
          <w:pPr/>
        </w:pPrChange>
      </w:pPr>
      <w:ins w:id="3" w:author="Microsoft Office User" w:date="2020-03-24T14:08:00Z">
        <w:r>
          <w:rPr>
            <w:lang w:val="vi-VN"/>
          </w:rPr>
          <w:t>Y</w:t>
        </w:r>
        <w:r w:rsidRPr="00871F3F">
          <w:rPr>
            <w:vertAlign w:val="subscript"/>
            <w:lang w:val="vi-VN"/>
            <w:rPrChange w:id="4" w:author="Microsoft Office User" w:date="2020-03-24T14:08:00Z">
              <w:rPr>
                <w:lang w:val="vi-VN"/>
              </w:rPr>
            </w:rPrChange>
          </w:rPr>
          <w:t>speed</w:t>
        </w:r>
        <w:r>
          <w:rPr>
            <w:lang w:val="vi-VN"/>
          </w:rPr>
          <w:t xml:space="preserve"> = a</w:t>
        </w:r>
        <w:r w:rsidRPr="00871F3F">
          <w:rPr>
            <w:vertAlign w:val="subscript"/>
            <w:lang w:val="vi-VN"/>
            <w:rPrChange w:id="5" w:author="Microsoft Office User" w:date="2020-03-24T14:08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+ b</w:t>
        </w:r>
        <w:r w:rsidRPr="00871F3F">
          <w:rPr>
            <w:vertAlign w:val="subscript"/>
            <w:lang w:val="vi-VN"/>
            <w:rPrChange w:id="6" w:author="Microsoft Office User" w:date="2020-03-24T14:08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* X</w:t>
        </w:r>
        <w:r w:rsidRPr="00871F3F">
          <w:rPr>
            <w:vertAlign w:val="subscript"/>
            <w:lang w:val="vi-VN"/>
            <w:rPrChange w:id="7" w:author="Microsoft Office User" w:date="2020-03-24T14:08:00Z">
              <w:rPr>
                <w:lang w:val="vi-VN"/>
              </w:rPr>
            </w:rPrChange>
          </w:rPr>
          <w:t>dist</w:t>
        </w:r>
      </w:ins>
    </w:p>
    <w:p w14:paraId="687EA5A0" w14:textId="71C5650E" w:rsidR="00F60CDF" w:rsidRDefault="00F60CDF">
      <w:pPr>
        <w:rPr>
          <w:ins w:id="8" w:author="Microsoft Office User" w:date="2020-03-24T14:09:00Z"/>
          <w:lang w:val="vi-VN"/>
        </w:rPr>
      </w:pPr>
    </w:p>
    <w:p w14:paraId="3CC2AD84" w14:textId="18A39222" w:rsidR="00D90CF6" w:rsidRDefault="00D90CF6">
      <w:pPr>
        <w:rPr>
          <w:ins w:id="9" w:author="Microsoft Office User" w:date="2020-03-24T14:09:00Z"/>
          <w:lang w:val="vi-VN"/>
        </w:rPr>
      </w:pPr>
      <w:ins w:id="10" w:author="Microsoft Office User" w:date="2020-03-24T14:09:00Z">
        <w:r>
          <w:rPr>
            <w:lang w:val="vi-VN"/>
          </w:rPr>
          <w:t>Để tìm các hệ số hồi quy a</w:t>
        </w:r>
        <w:r w:rsidRPr="009F1302">
          <w:rPr>
            <w:vertAlign w:val="subscript"/>
            <w:lang w:val="vi-VN"/>
            <w:rPrChange w:id="11" w:author="Microsoft Office User" w:date="2020-03-24T14:09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và b</w:t>
        </w:r>
        <w:r w:rsidRPr="009F1302">
          <w:rPr>
            <w:vertAlign w:val="subscript"/>
            <w:lang w:val="vi-VN"/>
            <w:rPrChange w:id="12" w:author="Microsoft Office User" w:date="2020-03-24T14:09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&lt;-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~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37E8E94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</w:t>
      </w:r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cars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)$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r.squared</w:t>
      </w:r>
      <w:proofErr w:type="spellEnd"/>
    </w:p>
    <w:p w14:paraId="64B65492" w14:textId="79308540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14:paraId="2D635636" w14:textId="77777777" w:rsidTr="00457585">
        <w:tc>
          <w:tcPr>
            <w:tcW w:w="9010" w:type="dxa"/>
          </w:tcPr>
          <w:p w14:paraId="2A23759A" w14:textId="62E7BB56" w:rsidR="00457585" w:rsidRDefault="00457585">
            <w:pPr>
              <w:rPr>
                <w:lang w:val="vi-VN"/>
              </w:rPr>
            </w:pPr>
            <w:r w:rsidRPr="00457585">
              <w:rPr>
                <w:lang w:val="vi-VN"/>
              </w:rPr>
              <w:t>[1] 0.6510794</w:t>
            </w:r>
          </w:p>
        </w:tc>
      </w:tr>
    </w:tbl>
    <w:p w14:paraId="5574DF03" w14:textId="796EFDF6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43E5521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&gt; summary(lm_cars)</w:t>
            </w:r>
          </w:p>
          <w:p w14:paraId="4F8AA83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5638BB0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Call:</w:t>
            </w:r>
          </w:p>
          <w:p w14:paraId="26F2AC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lm(formula = dist ~ speed)</w:t>
            </w:r>
          </w:p>
          <w:p w14:paraId="46D5D0EA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3BC89D6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Residuals:</w:t>
            </w:r>
          </w:p>
          <w:p w14:paraId="43008E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Min      1Q  Median      3Q     Max </w:t>
            </w:r>
          </w:p>
          <w:p w14:paraId="076CF06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-29.069  -9.525  -2.272   9.215  43.201 </w:t>
            </w:r>
          </w:p>
          <w:p w14:paraId="794ED26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5FEA2AA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Coefficients:</w:t>
            </w:r>
          </w:p>
          <w:p w14:paraId="3573514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        Estimate Std. Error t value Pr(&gt;|t|)    </w:t>
            </w:r>
          </w:p>
          <w:p w14:paraId="2401563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(Intercept) -17.5791     6.7584  -2.601   0.0123 *  </w:t>
            </w:r>
          </w:p>
          <w:p w14:paraId="6254BAB7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speed         3.9324     0.4155   9.464 1.49e-12 ***</w:t>
            </w:r>
          </w:p>
          <w:p w14:paraId="678BF6AA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---</w:t>
            </w:r>
          </w:p>
          <w:p w14:paraId="7F82BF15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Signif. codes:  0 ‘***’ 0.001 ‘**’ 0.01 ‘*’ 0.05 ‘.’ 0.1 ‘ ’ 1</w:t>
            </w:r>
          </w:p>
          <w:p w14:paraId="55E974F9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7839677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 standard error: 15.38 on 48 degrees of freedom</w:t>
            </w:r>
          </w:p>
          <w:p w14:paraId="4D435FD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Multiple R-squared:  0.6511,</w:t>
            </w:r>
            <w:r w:rsidRPr="00BB5644">
              <w:rPr>
                <w:lang w:val="vi-VN"/>
              </w:rPr>
              <w:tab/>
              <w:t xml:space="preserve">Adjusted R-squared:  0.6438 </w:t>
            </w:r>
          </w:p>
          <w:p w14:paraId="721D8A7D" w14:textId="2CC01DF6" w:rsid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F-statistic: 89.57 on 1 and 48 DF,  p-value: 1.49e-12</w:t>
            </w:r>
          </w:p>
        </w:tc>
      </w:tr>
    </w:tbl>
    <w:p w14:paraId="3211B3FD" w14:textId="77777777" w:rsidR="00BB5644" w:rsidRPr="0014359D" w:rsidRDefault="00BB5644">
      <w:pPr>
        <w:rPr>
          <w:lang w:val="vi-VN"/>
        </w:rPr>
      </w:pPr>
    </w:p>
    <w:p w14:paraId="3039B4F2" w14:textId="77777777" w:rsidR="00BF3DDB" w:rsidRPr="00BF3DDB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proofErr w:type="gramStart"/>
      <w:r>
        <w:rPr>
          <w:rStyle w:val="identifier"/>
          <w:color w:val="000000"/>
        </w:rPr>
        <w:t>plot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dist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speed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; </w:t>
      </w:r>
      <w:proofErr w:type="spellStart"/>
      <w:r>
        <w:rPr>
          <w:rStyle w:val="identifier"/>
          <w:color w:val="000000"/>
        </w:rPr>
        <w:t>abline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lm_cars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coefficients</w:t>
      </w:r>
      <w:proofErr w:type="spellEnd"/>
      <w:r w:rsidRPr="00BF3DDB">
        <w:rPr>
          <w:rStyle w:val="identifier"/>
          <w:color w:val="000000"/>
        </w:rPr>
        <w:t xml:space="preserve">, </w:t>
      </w:r>
      <w:r>
        <w:rPr>
          <w:rStyle w:val="identifier"/>
          <w:color w:val="000000"/>
        </w:rPr>
        <w:t>col</w:t>
      </w:r>
      <w:r w:rsidRPr="00BF3DDB">
        <w:rPr>
          <w:rStyle w:val="identifier"/>
          <w:color w:val="000000"/>
        </w:rPr>
        <w:t xml:space="preserve"> = "blue")</w:t>
      </w:r>
    </w:p>
    <w:p w14:paraId="7B00D247" w14:textId="00DC7D31" w:rsidR="001169EB" w:rsidRDefault="001169EB"/>
    <w:p w14:paraId="696953F9" w14:textId="586FD5F3" w:rsidR="00A03C87" w:rsidRPr="00BF3DDB" w:rsidRDefault="00A03C87">
      <w:r w:rsidRPr="00A03C87">
        <w:rPr>
          <w:noProof/>
        </w:rPr>
        <w:lastRenderedPageBreak/>
        <w:drawing>
          <wp:inline distT="0" distB="0" distL="0" distR="0" wp14:anchorId="2E8CE984" wp14:editId="6EE740DF">
            <wp:extent cx="5715000" cy="444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20B" w14:textId="0F50984F" w:rsidR="00350DBD" w:rsidRPr="00F72122" w:rsidRDefault="00350DBD">
      <w:pPr>
        <w:rPr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>
        <w:t xml:space="preserve"> </w:t>
      </w:r>
      <w:proofErr w:type="spellStart"/>
      <w:r w:rsidR="00F72122">
        <w:t>trên</w:t>
      </w:r>
      <w:proofErr w:type="spellEnd"/>
      <w:r w:rsidR="00F72122">
        <w:rPr>
          <w:lang w:val="vi-VN"/>
        </w:rPr>
        <w:t xml:space="preserve"> bayesvl</w:t>
      </w:r>
    </w:p>
    <w:p w14:paraId="3B768D3F" w14:textId="5C5E812F" w:rsidR="00353748" w:rsidRDefault="003561A6">
      <w:proofErr w:type="spellStart"/>
      <w:r>
        <w:t>dist</w:t>
      </w:r>
      <w:proofErr w:type="spellEnd"/>
      <w:r>
        <w:t xml:space="preserve"> ~ </w:t>
      </w:r>
      <w:proofErr w:type="gramStart"/>
      <w:r>
        <w:t>Normal(</w:t>
      </w:r>
      <w:proofErr w:type="gramEnd"/>
      <w:r>
        <w:t>mu, sigma)</w:t>
      </w:r>
    </w:p>
    <w:p w14:paraId="308EDFA9" w14:textId="3BF521C3" w:rsidR="003561A6" w:rsidRDefault="00AB1E99">
      <w:proofErr w:type="gramStart"/>
      <w:r>
        <w:t xml:space="preserve">mu </w:t>
      </w:r>
      <w:r w:rsidR="00A71AFB">
        <w:t xml:space="preserve"> =</w:t>
      </w:r>
      <w:proofErr w:type="gramEnd"/>
      <w:r w:rsidR="00A71AFB">
        <w:t xml:space="preserve"> alpha + beta * speed</w:t>
      </w:r>
    </w:p>
    <w:p w14:paraId="461CFE25" w14:textId="18531CA2" w:rsidR="00A71AFB" w:rsidRDefault="00A61D18">
      <w:r>
        <w:t xml:space="preserve">alpha ~ </w:t>
      </w:r>
      <w:proofErr w:type="gramStart"/>
      <w:r>
        <w:t>Normal(</w:t>
      </w:r>
      <w:proofErr w:type="gramEnd"/>
      <w:r>
        <w:t>0, 10)</w:t>
      </w:r>
    </w:p>
    <w:p w14:paraId="477E3490" w14:textId="7F9D3D62" w:rsidR="00A61D18" w:rsidRDefault="00A61D18">
      <w:r>
        <w:t xml:space="preserve">beta ~ </w:t>
      </w:r>
      <w:proofErr w:type="gramStart"/>
      <w:r>
        <w:t>Normal(</w:t>
      </w:r>
      <w:proofErr w:type="gramEnd"/>
      <w:r>
        <w:t>0,10)</w:t>
      </w:r>
    </w:p>
    <w:p w14:paraId="4E48C8FE" w14:textId="64765E01" w:rsidR="00A61D18" w:rsidRDefault="00DD3336">
      <w:r>
        <w:t xml:space="preserve">sigma ~ </w:t>
      </w:r>
      <w:proofErr w:type="gramStart"/>
      <w:r>
        <w:t>Normal(</w:t>
      </w:r>
      <w:proofErr w:type="gramEnd"/>
      <w:r>
        <w:t>0,10)</w:t>
      </w:r>
    </w:p>
    <w:p w14:paraId="2C013BDC" w14:textId="77777777" w:rsidR="00DD3336" w:rsidRPr="003561A6" w:rsidRDefault="00DD33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13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14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15" w:author="Microsoft Office User" w:date="2020-03-24T14:10:00Z"/>
                <w:color w:val="008000"/>
                <w:lang w:val="vi-VN"/>
              </w:rPr>
            </w:pPr>
            <w:del w:id="16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17" w:author="Microsoft Office User" w:date="2020-03-24T14:10:00Z"/>
                <w:lang w:val="vi-VN"/>
              </w:rPr>
            </w:pPr>
            <w:del w:id="18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19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20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21" w:author="Microsoft Office User" w:date="2020-03-24T14:10:00Z"/>
          <w:lang w:val="vi-VN"/>
        </w:rPr>
      </w:pPr>
      <w:ins w:id="22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23" w:author="Microsoft Office User" w:date="2020-03-24T14:11:00Z">
        <w:r>
          <w:rPr>
            <w:lang w:val="vi-VN"/>
          </w:rPr>
          <w:t>speed. Quan hệ giữa speed và dist là hồi quy tuyến tính</w:t>
        </w:r>
        <w:bookmarkStart w:id="24" w:name="_GoBack"/>
        <w:bookmarkEnd w:id="24"/>
        <w:r>
          <w:rPr>
            <w:lang w:val="vi-VN"/>
          </w:rPr>
          <w:t xml:space="preserve">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11A42A5B" w:rsidR="00D53491" w:rsidRDefault="00D53491">
      <w:pPr>
        <w:rPr>
          <w:lang w:val="vi-VN"/>
        </w:rPr>
      </w:pPr>
    </w:p>
    <w:p w14:paraId="61F998E8" w14:textId="2C71B62E" w:rsidR="00E90421" w:rsidRDefault="002A3C8C">
      <w:pPr>
        <w:rPr>
          <w:lang w:val="vi-VN"/>
        </w:rPr>
      </w:pPr>
      <w:r w:rsidRPr="002A3C8C">
        <w:rPr>
          <w:noProof/>
          <w:lang w:val="vi-VN"/>
        </w:rPr>
        <w:drawing>
          <wp:inline distT="0" distB="0" distL="0" distR="0" wp14:anchorId="07F758D8" wp14:editId="707A47E8">
            <wp:extent cx="5727700" cy="2411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8BB" w14:textId="77777777" w:rsidR="008F0CB5" w:rsidRDefault="008F0CB5">
      <w:pPr>
        <w:rPr>
          <w:lang w:val="vi-VN"/>
        </w:rPr>
      </w:pPr>
    </w:p>
    <w:p w14:paraId="28A571E5" w14:textId="77777777" w:rsidR="003925A6" w:rsidRDefault="003925A6">
      <w:pPr>
        <w:rPr>
          <w:lang w:val="vi-VN"/>
        </w:rPr>
      </w:pPr>
    </w:p>
    <w:p w14:paraId="0E538B60" w14:textId="0501945D" w:rsidR="001E0CF2" w:rsidRDefault="00614F02">
      <w:pPr>
        <w:rPr>
          <w:lang w:val="vi-VN"/>
        </w:rPr>
      </w:pPr>
      <w:r w:rsidRPr="00614F02">
        <w:rPr>
          <w:noProof/>
          <w:lang w:val="vi-VN"/>
        </w:rPr>
        <w:lastRenderedPageBreak/>
        <w:drawing>
          <wp:inline distT="0" distB="0" distL="0" distR="0" wp14:anchorId="0BE6BB4D" wp14:editId="2DAC1FDD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F1A9" w14:textId="2B3B0BB3" w:rsidR="00307C65" w:rsidDel="00DB7B95" w:rsidRDefault="003925A6">
      <w:pPr>
        <w:rPr>
          <w:moveFrom w:id="25" w:author="Microsoft Office User" w:date="2020-03-24T14:05:00Z"/>
          <w:lang w:val="vi-VN"/>
        </w:rPr>
      </w:pPr>
      <w:moveFromRangeStart w:id="26" w:author="Microsoft Office User" w:date="2020-03-24T14:05:00Z" w:name="move35951158"/>
      <w:moveFrom w:id="27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28" w:author="Microsoft Office User" w:date="2020-03-24T14:05:00Z"/>
          <w:lang w:val="vi-VN"/>
        </w:rPr>
      </w:pPr>
      <w:moveFrom w:id="29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26"/>
    <w:p w14:paraId="7E6E3970" w14:textId="77777777" w:rsidR="00DB7B95" w:rsidRDefault="00DB7B95" w:rsidP="00DB7B95">
      <w:pPr>
        <w:rPr>
          <w:moveTo w:id="30" w:author="Microsoft Office User" w:date="2020-03-24T14:05:00Z"/>
          <w:lang w:val="vi-VN"/>
        </w:rPr>
      </w:pPr>
      <w:moveToRangeStart w:id="31" w:author="Microsoft Office User" w:date="2020-03-24T14:05:00Z" w:name="move35951158"/>
      <w:moveTo w:id="32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 intercept của đường hồi quy bằng giá trị a=mean(a_dist)=-17.39 và b=mean(b_dist)=3.92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7777777" w:rsidR="00DB7B95" w:rsidDel="00AC4817" w:rsidRDefault="00DB7B95" w:rsidP="00DB7B95">
      <w:pPr>
        <w:rPr>
          <w:del w:id="33" w:author="Microsoft Office User" w:date="2020-03-24T14:05:00Z"/>
          <w:moveTo w:id="34" w:author="Microsoft Office User" w:date="2020-03-24T14:05:00Z"/>
          <w:lang w:val="vi-VN"/>
        </w:rPr>
      </w:pPr>
      <w:moveTo w:id="35" w:author="Microsoft Office User" w:date="2020-03-24T14:05:00Z">
        <w:r>
          <w:rPr>
            <w:lang w:val="vi-VN"/>
          </w:rPr>
          <w:t>Nếu giữ nguyên a và vẽ tất cả các đường hồi quy có trong phân phối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31"/>
    <w:p w14:paraId="5CA56C72" w14:textId="5A0073D3" w:rsidR="00857B51" w:rsidRPr="00561E65" w:rsidRDefault="00857B51">
      <w:pPr>
        <w:rPr>
          <w:lang w:val="vi-VN"/>
        </w:rPr>
      </w:pPr>
    </w:p>
    <w:p w14:paraId="543206BA" w14:textId="77777777" w:rsidR="003925A6" w:rsidRDefault="003925A6">
      <w:pPr>
        <w:rPr>
          <w:lang w:val="vi-VN"/>
        </w:rPr>
      </w:pPr>
    </w:p>
    <w:p w14:paraId="32C4A307" w14:textId="3EEB94C2" w:rsidR="00353748" w:rsidRDefault="000417FF">
      <w:pPr>
        <w:rPr>
          <w:ins w:id="36" w:author="Microsoft Office User" w:date="2020-03-24T14:06:00Z"/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6EB6B495" w14:textId="63CE557B" w:rsidR="00616242" w:rsidRDefault="00616242">
      <w:pPr>
        <w:rPr>
          <w:ins w:id="37" w:author="Microsoft Office User" w:date="2020-03-24T14:07:00Z"/>
          <w:lang w:val="vi-VN"/>
        </w:rPr>
      </w:pPr>
      <w:ins w:id="38" w:author="Microsoft Office User" w:date="2020-03-24T14:06:00Z">
        <w:r>
          <w:rPr>
            <w:lang w:val="vi-VN"/>
          </w:rPr>
          <w:t>Ở trên là 1 ví dụ đơn giản hồi quy với 1 biến độc lập. Nếu ta có nhiều biến độc lập, lúc này mô</w:t>
        </w:r>
      </w:ins>
      <w:ins w:id="39" w:author="Microsoft Office User" w:date="2020-03-24T14:07:00Z">
        <w:r>
          <w:rPr>
            <w:lang w:val="vi-VN"/>
          </w:rPr>
          <w:t xml:space="preserve"> hình hồi quy có dạng:</w:t>
        </w:r>
      </w:ins>
    </w:p>
    <w:p w14:paraId="7DB239DB" w14:textId="77777777" w:rsidR="00616242" w:rsidRPr="00EA6E78" w:rsidRDefault="00616242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630165">
        <w:tc>
          <w:tcPr>
            <w:tcW w:w="8856" w:type="dxa"/>
          </w:tcPr>
          <w:p w14:paraId="0F17C06D" w14:textId="737A7904" w:rsidR="001F4D54" w:rsidRPr="001F4D54" w:rsidRDefault="008E4D42" w:rsidP="0063016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63016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630165">
            <w:r>
              <w:t>post-warmup draws per chain=400, total post-warmup draws=1600.</w:t>
            </w:r>
          </w:p>
          <w:p w14:paraId="4C085155" w14:textId="77777777" w:rsidR="008521EF" w:rsidRDefault="008521EF" w:rsidP="00630165"/>
          <w:p w14:paraId="76250D61" w14:textId="77777777" w:rsidR="008521EF" w:rsidRDefault="008521EF" w:rsidP="0063016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630165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630165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630165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63016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lastRenderedPageBreak/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lastRenderedPageBreak/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21194"/>
    <w:rsid w:val="000417FF"/>
    <w:rsid w:val="00080853"/>
    <w:rsid w:val="000D3FB6"/>
    <w:rsid w:val="0010436B"/>
    <w:rsid w:val="001169EB"/>
    <w:rsid w:val="0014359D"/>
    <w:rsid w:val="001556C7"/>
    <w:rsid w:val="0017127C"/>
    <w:rsid w:val="00181AFD"/>
    <w:rsid w:val="001E0CF2"/>
    <w:rsid w:val="001E380B"/>
    <w:rsid w:val="001F4D54"/>
    <w:rsid w:val="002076A4"/>
    <w:rsid w:val="0024336A"/>
    <w:rsid w:val="00273005"/>
    <w:rsid w:val="002A3C8C"/>
    <w:rsid w:val="002F6F12"/>
    <w:rsid w:val="00307C65"/>
    <w:rsid w:val="00315BA6"/>
    <w:rsid w:val="00350DBD"/>
    <w:rsid w:val="00353748"/>
    <w:rsid w:val="003561A6"/>
    <w:rsid w:val="003925A6"/>
    <w:rsid w:val="003D555B"/>
    <w:rsid w:val="00457585"/>
    <w:rsid w:val="00462A26"/>
    <w:rsid w:val="00491DB0"/>
    <w:rsid w:val="004A0485"/>
    <w:rsid w:val="004B5FD9"/>
    <w:rsid w:val="004D12D7"/>
    <w:rsid w:val="00540A97"/>
    <w:rsid w:val="00542168"/>
    <w:rsid w:val="00561E65"/>
    <w:rsid w:val="005910A8"/>
    <w:rsid w:val="005E52C4"/>
    <w:rsid w:val="00614F02"/>
    <w:rsid w:val="00616242"/>
    <w:rsid w:val="00764D4B"/>
    <w:rsid w:val="0077444A"/>
    <w:rsid w:val="007965B3"/>
    <w:rsid w:val="007D302D"/>
    <w:rsid w:val="00813D60"/>
    <w:rsid w:val="008521EF"/>
    <w:rsid w:val="00857B51"/>
    <w:rsid w:val="00871F3F"/>
    <w:rsid w:val="008E4D42"/>
    <w:rsid w:val="008E60B4"/>
    <w:rsid w:val="008F0CB5"/>
    <w:rsid w:val="009E2F7A"/>
    <w:rsid w:val="009E4BD1"/>
    <w:rsid w:val="009F1302"/>
    <w:rsid w:val="00A03C87"/>
    <w:rsid w:val="00A61D18"/>
    <w:rsid w:val="00A71AFB"/>
    <w:rsid w:val="00AB1E99"/>
    <w:rsid w:val="00AC4817"/>
    <w:rsid w:val="00AC6E5D"/>
    <w:rsid w:val="00B03761"/>
    <w:rsid w:val="00B15931"/>
    <w:rsid w:val="00B3604F"/>
    <w:rsid w:val="00B84700"/>
    <w:rsid w:val="00BA08FA"/>
    <w:rsid w:val="00BB5644"/>
    <w:rsid w:val="00BF3DDB"/>
    <w:rsid w:val="00C865E5"/>
    <w:rsid w:val="00C86E1A"/>
    <w:rsid w:val="00CA5AFA"/>
    <w:rsid w:val="00D53491"/>
    <w:rsid w:val="00D80C59"/>
    <w:rsid w:val="00D90CF6"/>
    <w:rsid w:val="00DA1EFF"/>
    <w:rsid w:val="00DB7B95"/>
    <w:rsid w:val="00DD3336"/>
    <w:rsid w:val="00DE13E1"/>
    <w:rsid w:val="00DF45A3"/>
    <w:rsid w:val="00E8653C"/>
    <w:rsid w:val="00E90421"/>
    <w:rsid w:val="00EA6E78"/>
    <w:rsid w:val="00EC4ADA"/>
    <w:rsid w:val="00EF2682"/>
    <w:rsid w:val="00F25E3E"/>
    <w:rsid w:val="00F60CDF"/>
    <w:rsid w:val="00F72122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microsoft.com/office/2011/relationships/people" Target="peop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87</cp:revision>
  <dcterms:created xsi:type="dcterms:W3CDTF">2020-03-03T01:22:00Z</dcterms:created>
  <dcterms:modified xsi:type="dcterms:W3CDTF">2020-03-24T07:11:00Z</dcterms:modified>
</cp:coreProperties>
</file>