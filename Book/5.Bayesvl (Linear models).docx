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DE1769" w14:textId="2D3A4A82" w:rsidR="00E8653C" w:rsidRDefault="00457585">
      <w:pPr>
        <w:rPr>
          <w:ins w:id="0" w:author="Microsoft Office User" w:date="2020-03-24T17:24:00Z"/>
          <w:lang w:val="vi-VN"/>
        </w:rPr>
      </w:pPr>
      <w:del w:id="1" w:author="Microsoft Office User" w:date="2020-03-24T17:20:00Z">
        <w:r w:rsidDel="00DA198C">
          <w:rPr>
            <w:highlight w:val="yellow"/>
          </w:rPr>
          <w:delText>e</w:delText>
        </w:r>
      </w:del>
      <w:r w:rsidR="004D12D7" w:rsidRPr="004D12D7">
        <w:rPr>
          <w:highlight w:val="yellow"/>
          <w:lang w:val="vi-VN"/>
        </w:rPr>
        <w:t>(giới thiệu chung mô hình hồi quy tuyến tính)</w:t>
      </w:r>
    </w:p>
    <w:p w14:paraId="30491A72" w14:textId="4C81F5F5" w:rsidR="007C7619" w:rsidRPr="002366FF" w:rsidRDefault="007C7619">
      <w:pPr>
        <w:rPr>
          <w:lang w:val="vi-VN"/>
        </w:rPr>
      </w:pPr>
      <w:ins w:id="2" w:author="Microsoft Office User" w:date="2020-03-24T17:24:00Z">
        <w:r>
          <w:rPr>
            <w:lang w:val="vi-VN"/>
          </w:rPr>
          <w:t>Bộ dữ liệu {</w:t>
        </w:r>
      </w:ins>
      <w:ins w:id="3" w:author="Microsoft Office User" w:date="2020-03-24T17:25:00Z">
        <w:r>
          <w:rPr>
            <w:lang w:val="vi-VN"/>
          </w:rPr>
          <w:t>yi, xi1, … , xi</w:t>
        </w:r>
        <w:r w:rsidRPr="007C7619">
          <w:rPr>
            <w:lang w:val="vi-VN"/>
            <w:rPrChange w:id="4" w:author="Microsoft Office User" w:date="2020-03-24T17:25:00Z">
              <w:rPr/>
            </w:rPrChange>
          </w:rPr>
          <w:t xml:space="preserve">p} </w:t>
        </w:r>
      </w:ins>
      <w:ins w:id="5" w:author="Microsoft Office User" w:date="2020-03-24T17:26:00Z">
        <w:r>
          <w:rPr>
            <w:lang w:val="vi-VN"/>
          </w:rPr>
          <w:t>với p là số biến độc lập</w:t>
        </w:r>
        <w:r w:rsidR="002366FF" w:rsidRPr="002366FF">
          <w:rPr>
            <w:lang w:val="vi-VN"/>
            <w:rPrChange w:id="6" w:author="Microsoft Office User" w:date="2020-03-24T17:26:00Z">
              <w:rPr/>
            </w:rPrChange>
          </w:rPr>
          <w:t>.</w:t>
        </w:r>
      </w:ins>
    </w:p>
    <w:p w14:paraId="5A84D1EA" w14:textId="7582D06F" w:rsidR="00350DBD" w:rsidRPr="002366FF" w:rsidRDefault="00E832C4" w:rsidP="00E832C4">
      <w:pPr>
        <w:jc w:val="center"/>
        <w:rPr>
          <w:ins w:id="7" w:author="Microsoft Office User" w:date="2020-03-24T17:23:00Z"/>
          <w:rPrChange w:id="8" w:author="Microsoft Office User" w:date="2020-03-24T17:26:00Z">
            <w:rPr>
              <w:ins w:id="9" w:author="Microsoft Office User" w:date="2020-03-24T17:23:00Z"/>
              <w:lang w:val="vi-VN"/>
            </w:rPr>
          </w:rPrChange>
        </w:rPr>
      </w:pPr>
      <w:ins w:id="10" w:author="Microsoft Office User" w:date="2020-03-24T17:22:00Z">
        <w:r>
          <w:rPr>
            <w:lang w:val="vi-VN"/>
          </w:rPr>
          <w:t>y</w:t>
        </w:r>
        <w:r>
          <w:rPr>
            <w:vertAlign w:val="subscript"/>
            <w:lang w:val="vi-VN"/>
          </w:rPr>
          <w:t>i</w:t>
        </w:r>
        <w:r>
          <w:rPr>
            <w:lang w:val="vi-VN"/>
          </w:rPr>
          <w:t xml:space="preserve"> = alpha + beta</w:t>
        </w:r>
      </w:ins>
      <w:ins w:id="11" w:author="Microsoft Office User" w:date="2020-03-24T17:23:00Z">
        <w:r w:rsidRPr="00E67E89">
          <w:rPr>
            <w:vertAlign w:val="subscript"/>
            <w:lang w:val="vi-VN"/>
            <w:rPrChange w:id="12" w:author="Microsoft Office User" w:date="2020-03-24T17:28:00Z">
              <w:rPr>
                <w:lang w:val="vi-VN"/>
              </w:rPr>
            </w:rPrChange>
          </w:rPr>
          <w:t>1</w:t>
        </w:r>
      </w:ins>
      <w:ins w:id="13" w:author="Microsoft Office User" w:date="2020-03-24T17:22:00Z">
        <w:r>
          <w:rPr>
            <w:lang w:val="vi-VN"/>
          </w:rPr>
          <w:t xml:space="preserve"> * x</w:t>
        </w:r>
      </w:ins>
      <w:ins w:id="14" w:author="Microsoft Office User" w:date="2020-03-24T17:23:00Z">
        <w:r w:rsidRPr="00E67E89">
          <w:rPr>
            <w:vertAlign w:val="subscript"/>
            <w:lang w:val="vi-VN"/>
            <w:rPrChange w:id="15" w:author="Microsoft Office User" w:date="2020-03-24T17:28:00Z">
              <w:rPr>
                <w:lang w:val="vi-VN"/>
              </w:rPr>
            </w:rPrChange>
          </w:rPr>
          <w:t>i</w:t>
        </w:r>
      </w:ins>
      <w:ins w:id="16" w:author="Microsoft Office User" w:date="2020-03-24T17:22:00Z">
        <w:r w:rsidRPr="00E67E89">
          <w:rPr>
            <w:vertAlign w:val="subscript"/>
            <w:lang w:val="vi-VN"/>
            <w:rPrChange w:id="17" w:author="Microsoft Office User" w:date="2020-03-24T17:28:00Z">
              <w:rPr>
                <w:lang w:val="vi-VN"/>
              </w:rPr>
            </w:rPrChange>
          </w:rPr>
          <w:t>1</w:t>
        </w:r>
      </w:ins>
      <w:ins w:id="18" w:author="Microsoft Office User" w:date="2020-03-24T17:23:00Z">
        <w:r>
          <w:rPr>
            <w:lang w:val="vi-VN"/>
          </w:rPr>
          <w:t xml:space="preserve"> + beta</w:t>
        </w:r>
        <w:r w:rsidRPr="00E67E89">
          <w:rPr>
            <w:vertAlign w:val="subscript"/>
            <w:lang w:val="vi-VN"/>
            <w:rPrChange w:id="19" w:author="Microsoft Office User" w:date="2020-03-24T17:28:00Z">
              <w:rPr>
                <w:lang w:val="vi-VN"/>
              </w:rPr>
            </w:rPrChange>
          </w:rPr>
          <w:t>2</w:t>
        </w:r>
        <w:r>
          <w:rPr>
            <w:lang w:val="vi-VN"/>
          </w:rPr>
          <w:t xml:space="preserve"> * x</w:t>
        </w:r>
        <w:r w:rsidRPr="00E67E89">
          <w:rPr>
            <w:vertAlign w:val="subscript"/>
            <w:lang w:val="vi-VN"/>
            <w:rPrChange w:id="20" w:author="Microsoft Office User" w:date="2020-03-24T17:28:00Z">
              <w:rPr>
                <w:lang w:val="vi-VN"/>
              </w:rPr>
            </w:rPrChange>
          </w:rPr>
          <w:t>i2</w:t>
        </w:r>
        <w:r>
          <w:rPr>
            <w:lang w:val="vi-VN"/>
          </w:rPr>
          <w:t xml:space="preserve"> + … + beta</w:t>
        </w:r>
        <w:r w:rsidRPr="00E67E89">
          <w:rPr>
            <w:vertAlign w:val="subscript"/>
            <w:lang w:val="vi-VN"/>
            <w:rPrChange w:id="21" w:author="Microsoft Office User" w:date="2020-03-24T17:28:00Z">
              <w:rPr>
                <w:lang w:val="vi-VN"/>
              </w:rPr>
            </w:rPrChange>
          </w:rPr>
          <w:t>p</w:t>
        </w:r>
        <w:r w:rsidR="007C7619">
          <w:rPr>
            <w:lang w:val="vi-VN"/>
          </w:rPr>
          <w:t xml:space="preserve"> * x</w:t>
        </w:r>
        <w:r w:rsidR="007C7619" w:rsidRPr="00E67E89">
          <w:rPr>
            <w:vertAlign w:val="subscript"/>
            <w:lang w:val="vi-VN"/>
            <w:rPrChange w:id="22" w:author="Microsoft Office User" w:date="2020-03-24T17:27:00Z">
              <w:rPr>
                <w:lang w:val="vi-VN"/>
              </w:rPr>
            </w:rPrChange>
          </w:rPr>
          <w:t>ip</w:t>
        </w:r>
      </w:ins>
      <w:ins w:id="23" w:author="Microsoft Office User" w:date="2020-03-24T17:26:00Z">
        <w:r w:rsidR="002366FF">
          <w:t xml:space="preserve"> </w:t>
        </w:r>
      </w:ins>
      <w:ins w:id="24" w:author="Microsoft Office User" w:date="2020-03-24T17:27:00Z">
        <w:r w:rsidR="002366FF">
          <w:t xml:space="preserve">+ </w:t>
        </w:r>
        <w:proofErr w:type="spellStart"/>
        <w:r w:rsidR="002366FF">
          <w:t>sigma</w:t>
        </w:r>
        <w:r w:rsidR="002366FF" w:rsidRPr="00E67E89">
          <w:rPr>
            <w:vertAlign w:val="subscript"/>
            <w:rPrChange w:id="25" w:author="Microsoft Office User" w:date="2020-03-24T17:27:00Z">
              <w:rPr/>
            </w:rPrChange>
          </w:rPr>
          <w:t>i</w:t>
        </w:r>
      </w:ins>
      <w:proofErr w:type="spellEnd"/>
    </w:p>
    <w:p w14:paraId="1B983F23" w14:textId="4D52647D" w:rsidR="007C7619" w:rsidRDefault="007C7619" w:rsidP="007C7619">
      <w:pPr>
        <w:rPr>
          <w:ins w:id="26" w:author="Microsoft Office User" w:date="2020-03-24T17:24:00Z"/>
          <w:lang w:val="vi-VN"/>
        </w:rPr>
      </w:pPr>
      <w:ins w:id="27" w:author="Microsoft Office User" w:date="2020-03-24T17:23:00Z">
        <w:r>
          <w:rPr>
            <w:lang w:val="vi-VN"/>
          </w:rPr>
          <w:t>tro</w:t>
        </w:r>
      </w:ins>
      <w:ins w:id="28" w:author="Microsoft Office User" w:date="2020-03-24T17:24:00Z">
        <w:r>
          <w:rPr>
            <w:lang w:val="vi-VN"/>
          </w:rPr>
          <w:t>ng đó:</w:t>
        </w:r>
      </w:ins>
    </w:p>
    <w:p w14:paraId="6CE5EB45" w14:textId="6E880B54" w:rsidR="007C7619" w:rsidRDefault="007C7619" w:rsidP="007C7619">
      <w:pPr>
        <w:rPr>
          <w:ins w:id="29" w:author="Microsoft Office User" w:date="2020-03-24T17:24:00Z"/>
          <w:lang w:val="vi-VN"/>
        </w:rPr>
      </w:pPr>
      <w:ins w:id="30" w:author="Microsoft Office User" w:date="2020-03-24T17:24:00Z">
        <w:r>
          <w:rPr>
            <w:lang w:val="vi-VN"/>
          </w:rPr>
          <w:t>i=1-n</w:t>
        </w:r>
      </w:ins>
    </w:p>
    <w:p w14:paraId="742792DE" w14:textId="77777777" w:rsidR="007C7619" w:rsidRPr="00E832C4" w:rsidRDefault="007C7619" w:rsidP="007C7619">
      <w:pPr>
        <w:rPr>
          <w:ins w:id="31" w:author="Microsoft Office User" w:date="2020-03-24T17:22:00Z"/>
          <w:lang w:val="vi-VN"/>
        </w:rPr>
      </w:pPr>
    </w:p>
    <w:p w14:paraId="648964BA" w14:textId="77777777" w:rsidR="00E832C4" w:rsidRDefault="00E832C4">
      <w:pPr>
        <w:rPr>
          <w:lang w:val="vi-VN"/>
        </w:rPr>
      </w:pPr>
    </w:p>
    <w:p w14:paraId="230276AC" w14:textId="6A2AB24C" w:rsidR="001169EB" w:rsidRDefault="001169EB">
      <w:pPr>
        <w:rPr>
          <w:lang w:val="vi-VN"/>
        </w:rPr>
      </w:pPr>
      <w:r>
        <w:rPr>
          <w:lang w:val="vi-VN"/>
        </w:rPr>
        <w:t>Bắt đầu với bài toán đơn giản sử dụng bộ dữ liệu mẫu có sẵn trên R</w:t>
      </w:r>
    </w:p>
    <w:p w14:paraId="03070D11" w14:textId="698FF5A3" w:rsidR="001169EB" w:rsidRDefault="001169EB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169EB" w14:paraId="065954CD" w14:textId="77777777" w:rsidTr="001169EB">
        <w:tc>
          <w:tcPr>
            <w:tcW w:w="9010" w:type="dxa"/>
          </w:tcPr>
          <w:p w14:paraId="33C77828" w14:textId="4051CEB5" w:rsidR="001169EB" w:rsidRDefault="001169EB">
            <w:pPr>
              <w:rPr>
                <w:lang w:val="vi-VN"/>
              </w:rPr>
            </w:pPr>
            <w:r w:rsidRPr="001169EB">
              <w:rPr>
                <w:lang w:val="vi-VN"/>
              </w:rPr>
              <w:t>attach(cars); str(cars)</w:t>
            </w:r>
          </w:p>
        </w:tc>
      </w:tr>
    </w:tbl>
    <w:p w14:paraId="52CF5431" w14:textId="55D150FD" w:rsidR="001169EB" w:rsidRDefault="001169EB">
      <w:pPr>
        <w:rPr>
          <w:ins w:id="32" w:author="Microsoft Office User" w:date="2020-03-24T17:14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6F7DC2" w14:paraId="648A5172" w14:textId="77777777" w:rsidTr="006F7DC2">
        <w:trPr>
          <w:ins w:id="33" w:author="Microsoft Office User" w:date="2020-03-24T17:15:00Z"/>
        </w:trPr>
        <w:tc>
          <w:tcPr>
            <w:tcW w:w="9010" w:type="dxa"/>
          </w:tcPr>
          <w:p w14:paraId="271404C8" w14:textId="77777777" w:rsidR="006F7DC2" w:rsidRPr="006F7DC2" w:rsidRDefault="006F7DC2" w:rsidP="006F7DC2">
            <w:pPr>
              <w:rPr>
                <w:ins w:id="34" w:author="Microsoft Office User" w:date="2020-03-24T17:15:00Z"/>
                <w:lang w:val="vi-VN"/>
              </w:rPr>
            </w:pPr>
            <w:ins w:id="35" w:author="Microsoft Office User" w:date="2020-03-24T17:15:00Z">
              <w:r w:rsidRPr="006F7DC2">
                <w:rPr>
                  <w:lang w:val="vi-VN"/>
                </w:rPr>
                <w:t>'data.frame':</w:t>
              </w:r>
              <w:r w:rsidRPr="006F7DC2">
                <w:rPr>
                  <w:lang w:val="vi-VN"/>
                </w:rPr>
                <w:tab/>
                <w:t>50 obs. of  2 variables:</w:t>
              </w:r>
            </w:ins>
          </w:p>
          <w:p w14:paraId="4608253A" w14:textId="77777777" w:rsidR="006F7DC2" w:rsidRPr="006F7DC2" w:rsidRDefault="006F7DC2" w:rsidP="006F7DC2">
            <w:pPr>
              <w:rPr>
                <w:ins w:id="36" w:author="Microsoft Office User" w:date="2020-03-24T17:15:00Z"/>
                <w:lang w:val="vi-VN"/>
              </w:rPr>
            </w:pPr>
            <w:ins w:id="37" w:author="Microsoft Office User" w:date="2020-03-24T17:15:00Z">
              <w:r w:rsidRPr="006F7DC2">
                <w:rPr>
                  <w:lang w:val="vi-VN"/>
                </w:rPr>
                <w:t xml:space="preserve"> $ speed: num  4 4 7 7 8 9 10 10 10 11 ...</w:t>
              </w:r>
            </w:ins>
          </w:p>
          <w:p w14:paraId="285BCB13" w14:textId="4189013B" w:rsidR="006F7DC2" w:rsidRPr="000E0636" w:rsidRDefault="006F7DC2" w:rsidP="006F7DC2">
            <w:pPr>
              <w:rPr>
                <w:ins w:id="38" w:author="Microsoft Office User" w:date="2020-03-24T17:15:00Z"/>
                <w:rPrChange w:id="39" w:author="Microsoft Office User" w:date="2020-03-24T17:15:00Z">
                  <w:rPr>
                    <w:ins w:id="40" w:author="Microsoft Office User" w:date="2020-03-24T17:15:00Z"/>
                    <w:lang w:val="vi-VN"/>
                  </w:rPr>
                </w:rPrChange>
              </w:rPr>
            </w:pPr>
            <w:ins w:id="41" w:author="Microsoft Office User" w:date="2020-03-24T17:15:00Z">
              <w:r w:rsidRPr="006F7DC2">
                <w:rPr>
                  <w:lang w:val="vi-VN"/>
                </w:rPr>
                <w:t xml:space="preserve"> $ dist : num  2 10 4 22 16 10 18 26 34 17 ...</w:t>
              </w:r>
            </w:ins>
          </w:p>
        </w:tc>
      </w:tr>
    </w:tbl>
    <w:p w14:paraId="5A1CE6A1" w14:textId="77777777" w:rsidR="006F7DC2" w:rsidRDefault="006F7DC2">
      <w:pPr>
        <w:rPr>
          <w:lang w:val="vi-VN"/>
        </w:rPr>
      </w:pPr>
    </w:p>
    <w:p w14:paraId="4FFD344F" w14:textId="6E239A35" w:rsidR="0014359D" w:rsidRDefault="000E0636">
      <w:pPr>
        <w:rPr>
          <w:ins w:id="42" w:author="Microsoft Office User" w:date="2020-03-24T17:17:00Z"/>
          <w:lang w:val="vi-VN"/>
        </w:rPr>
      </w:pPr>
      <w:ins w:id="43" w:author="Microsoft Office User" w:date="2020-03-24T17:15:00Z">
        <w:r>
          <w:rPr>
            <w:lang w:val="vi-VN"/>
          </w:rPr>
          <w:t xml:space="preserve">Đây là </w:t>
        </w:r>
      </w:ins>
      <w:del w:id="44" w:author="Microsoft Office User" w:date="2020-03-24T17:15:00Z">
        <w:r w:rsidR="0014359D" w:rsidDel="000E0636">
          <w:rPr>
            <w:lang w:val="vi-VN"/>
          </w:rPr>
          <w:delText>B</w:delText>
        </w:r>
      </w:del>
      <w:ins w:id="45" w:author="Microsoft Office User" w:date="2020-03-24T17:15:00Z">
        <w:r>
          <w:rPr>
            <w:lang w:val="vi-VN"/>
          </w:rPr>
          <w:t>b</w:t>
        </w:r>
      </w:ins>
      <w:r w:rsidR="0014359D">
        <w:rPr>
          <w:lang w:val="vi-VN"/>
        </w:rPr>
        <w:t xml:space="preserve">ộ dữ liệu này có 2 biến </w:t>
      </w:r>
      <w:ins w:id="46" w:author="Microsoft Office User" w:date="2020-03-24T17:16:00Z">
        <w:r>
          <w:rPr>
            <w:lang w:val="vi-VN"/>
          </w:rPr>
          <w:t xml:space="preserve">là </w:t>
        </w:r>
      </w:ins>
      <w:r w:rsidR="0014359D" w:rsidRPr="0014359D">
        <w:rPr>
          <w:lang w:val="vi-VN"/>
        </w:rPr>
        <w:t>t</w:t>
      </w:r>
      <w:r w:rsidR="0014359D">
        <w:rPr>
          <w:lang w:val="vi-VN"/>
        </w:rPr>
        <w:t>ốc độ xe speed và khoảng cách dist</w:t>
      </w:r>
      <w:ins w:id="47" w:author="Microsoft Office User" w:date="2020-03-24T17:16:00Z">
        <w:r>
          <w:rPr>
            <w:lang w:val="vi-VN"/>
          </w:rPr>
          <w:t xml:space="preserve"> </w:t>
        </w:r>
        <w:r w:rsidR="00E04D32">
          <w:rPr>
            <w:lang w:val="vi-VN"/>
          </w:rPr>
          <w:t>cần để</w:t>
        </w:r>
        <w:r>
          <w:rPr>
            <w:lang w:val="vi-VN"/>
          </w:rPr>
          <w:t xml:space="preserve"> xe dừng hẳn</w:t>
        </w:r>
      </w:ins>
    </w:p>
    <w:p w14:paraId="66DFCD6D" w14:textId="77777777" w:rsidR="00F27CDD" w:rsidRDefault="00F27CDD">
      <w:pPr>
        <w:rPr>
          <w:lang w:val="vi-VN"/>
        </w:rPr>
      </w:pPr>
    </w:p>
    <w:p w14:paraId="7730495C" w14:textId="512097C8" w:rsidR="00315BA6" w:rsidRDefault="00542168">
      <w:pPr>
        <w:rPr>
          <w:ins w:id="48" w:author="Microsoft Office User" w:date="2020-03-24T14:07:00Z"/>
          <w:lang w:val="vi-VN"/>
        </w:rPr>
      </w:pPr>
      <w:r>
        <w:rPr>
          <w:lang w:val="vi-VN"/>
        </w:rPr>
        <w:t>Nhiệm vụ của chúng ta là phải tìm quan hệ giữa 2 biến này</w:t>
      </w:r>
      <w:ins w:id="49" w:author="Microsoft Office User" w:date="2020-03-24T14:07:00Z">
        <w:r w:rsidR="00315BA6">
          <w:rPr>
            <w:lang w:val="vi-VN"/>
          </w:rPr>
          <w:t>, ta có công thức</w:t>
        </w:r>
        <w:r w:rsidR="00FF581F">
          <w:rPr>
            <w:lang w:val="vi-VN"/>
          </w:rPr>
          <w:t xml:space="preserve"> đường</w:t>
        </w:r>
        <w:r w:rsidR="00315BA6">
          <w:rPr>
            <w:lang w:val="vi-VN"/>
          </w:rPr>
          <w:t xml:space="preserve"> hồi quy </w:t>
        </w:r>
      </w:ins>
      <w:ins w:id="50" w:author="Microsoft Office User" w:date="2020-03-24T17:17:00Z">
        <w:r w:rsidR="006176D8">
          <w:rPr>
            <w:lang w:val="vi-VN"/>
          </w:rPr>
          <w:t xml:space="preserve">tuyến tính </w:t>
        </w:r>
      </w:ins>
      <w:ins w:id="51" w:author="Microsoft Office User" w:date="2020-03-24T14:07:00Z">
        <w:r w:rsidR="00315BA6">
          <w:rPr>
            <w:lang w:val="vi-VN"/>
          </w:rPr>
          <w:t>như sau:</w:t>
        </w:r>
      </w:ins>
    </w:p>
    <w:p w14:paraId="58B2A66A" w14:textId="64FB24B3" w:rsidR="00315BA6" w:rsidRDefault="002076A4">
      <w:pPr>
        <w:jc w:val="center"/>
        <w:rPr>
          <w:lang w:val="vi-VN"/>
        </w:rPr>
        <w:pPrChange w:id="52" w:author="Microsoft Office User" w:date="2020-03-24T14:09:00Z">
          <w:pPr/>
        </w:pPrChange>
      </w:pPr>
      <w:ins w:id="53" w:author="Microsoft Office User" w:date="2020-03-24T14:08:00Z">
        <w:r>
          <w:rPr>
            <w:lang w:val="vi-VN"/>
          </w:rPr>
          <w:t>Y</w:t>
        </w:r>
        <w:r w:rsidRPr="00871F3F">
          <w:rPr>
            <w:vertAlign w:val="subscript"/>
            <w:lang w:val="vi-VN"/>
            <w:rPrChange w:id="54" w:author="Microsoft Office User" w:date="2020-03-24T14:08:00Z">
              <w:rPr>
                <w:lang w:val="vi-VN"/>
              </w:rPr>
            </w:rPrChange>
          </w:rPr>
          <w:t>speed</w:t>
        </w:r>
        <w:r>
          <w:rPr>
            <w:lang w:val="vi-VN"/>
          </w:rPr>
          <w:t xml:space="preserve"> = a</w:t>
        </w:r>
        <w:r w:rsidRPr="00871F3F">
          <w:rPr>
            <w:vertAlign w:val="subscript"/>
            <w:lang w:val="vi-VN"/>
            <w:rPrChange w:id="55" w:author="Microsoft Office User" w:date="2020-03-24T14:08:00Z">
              <w:rPr>
                <w:lang w:val="vi-VN"/>
              </w:rPr>
            </w:rPrChange>
          </w:rPr>
          <w:t>dist</w:t>
        </w:r>
        <w:r>
          <w:rPr>
            <w:lang w:val="vi-VN"/>
          </w:rPr>
          <w:t xml:space="preserve"> + b</w:t>
        </w:r>
        <w:r w:rsidRPr="00871F3F">
          <w:rPr>
            <w:vertAlign w:val="subscript"/>
            <w:lang w:val="vi-VN"/>
            <w:rPrChange w:id="56" w:author="Microsoft Office User" w:date="2020-03-24T14:08:00Z">
              <w:rPr>
                <w:lang w:val="vi-VN"/>
              </w:rPr>
            </w:rPrChange>
          </w:rPr>
          <w:t>dist</w:t>
        </w:r>
        <w:r>
          <w:rPr>
            <w:lang w:val="vi-VN"/>
          </w:rPr>
          <w:t xml:space="preserve"> * X</w:t>
        </w:r>
        <w:r w:rsidRPr="00871F3F">
          <w:rPr>
            <w:vertAlign w:val="subscript"/>
            <w:lang w:val="vi-VN"/>
            <w:rPrChange w:id="57" w:author="Microsoft Office User" w:date="2020-03-24T14:08:00Z">
              <w:rPr>
                <w:lang w:val="vi-VN"/>
              </w:rPr>
            </w:rPrChange>
          </w:rPr>
          <w:t>dist</w:t>
        </w:r>
      </w:ins>
    </w:p>
    <w:p w14:paraId="687EA5A0" w14:textId="71C5650E" w:rsidR="00F60CDF" w:rsidRDefault="00F60CDF">
      <w:pPr>
        <w:rPr>
          <w:ins w:id="58" w:author="Microsoft Office User" w:date="2020-03-24T14:09:00Z"/>
          <w:lang w:val="vi-VN"/>
        </w:rPr>
      </w:pPr>
    </w:p>
    <w:p w14:paraId="3CC2AD84" w14:textId="18A39222" w:rsidR="00D90CF6" w:rsidRDefault="00D90CF6">
      <w:pPr>
        <w:rPr>
          <w:ins w:id="59" w:author="Microsoft Office User" w:date="2020-03-24T14:09:00Z"/>
          <w:lang w:val="vi-VN"/>
        </w:rPr>
      </w:pPr>
      <w:ins w:id="60" w:author="Microsoft Office User" w:date="2020-03-24T14:09:00Z">
        <w:r>
          <w:rPr>
            <w:lang w:val="vi-VN"/>
          </w:rPr>
          <w:t>Để tìm các hệ số hồi quy a</w:t>
        </w:r>
        <w:r w:rsidRPr="009F1302">
          <w:rPr>
            <w:vertAlign w:val="subscript"/>
            <w:lang w:val="vi-VN"/>
            <w:rPrChange w:id="61" w:author="Microsoft Office User" w:date="2020-03-24T14:09:00Z">
              <w:rPr>
                <w:lang w:val="vi-VN"/>
              </w:rPr>
            </w:rPrChange>
          </w:rPr>
          <w:t>dist</w:t>
        </w:r>
        <w:r>
          <w:rPr>
            <w:lang w:val="vi-VN"/>
          </w:rPr>
          <w:t xml:space="preserve"> và b</w:t>
        </w:r>
        <w:r w:rsidRPr="009F1302">
          <w:rPr>
            <w:vertAlign w:val="subscript"/>
            <w:lang w:val="vi-VN"/>
            <w:rPrChange w:id="62" w:author="Microsoft Office User" w:date="2020-03-24T14:09:00Z">
              <w:rPr>
                <w:lang w:val="vi-VN"/>
              </w:rPr>
            </w:rPrChange>
          </w:rPr>
          <w:t>dist</w:t>
        </w:r>
        <w:r>
          <w:rPr>
            <w:lang w:val="vi-VN"/>
          </w:rPr>
          <w:t xml:space="preserve"> ta thực hiện hồi quy tuyến tính trên R:</w:t>
        </w:r>
      </w:ins>
    </w:p>
    <w:p w14:paraId="353A19BF" w14:textId="77777777" w:rsidR="00EF2682" w:rsidRDefault="00EF2682">
      <w:pPr>
        <w:rPr>
          <w:lang w:val="vi-VN"/>
        </w:rPr>
      </w:pPr>
    </w:p>
    <w:p w14:paraId="6392D83D" w14:textId="77777777" w:rsidR="00457585" w:rsidRPr="00457585" w:rsidRDefault="00457585" w:rsidP="0045758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lm_cars</w:t>
      </w:r>
      <w:proofErr w:type="spellEnd"/>
      <w:r w:rsidRPr="0045758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457585">
        <w:rPr>
          <w:rFonts w:ascii="Courier New" w:eastAsia="Times New Roman" w:hAnsi="Courier New" w:cs="Courier New"/>
          <w:color w:val="687687"/>
          <w:sz w:val="20"/>
          <w:szCs w:val="20"/>
        </w:rPr>
        <w:t>&lt;-</w:t>
      </w:r>
      <w:r w:rsidRPr="0045758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proofErr w:type="gramStart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lm</w:t>
      </w:r>
      <w:proofErr w:type="spellEnd"/>
      <w:r w:rsidRPr="00457585">
        <w:rPr>
          <w:rFonts w:ascii="Courier New" w:eastAsia="Times New Roman" w:hAnsi="Courier New" w:cs="Courier New"/>
          <w:color w:val="687687"/>
          <w:sz w:val="20"/>
          <w:szCs w:val="20"/>
        </w:rPr>
        <w:t>(</w:t>
      </w:r>
      <w:proofErr w:type="spellStart"/>
      <w:proofErr w:type="gramEnd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dist</w:t>
      </w:r>
      <w:proofErr w:type="spellEnd"/>
      <w:r w:rsidRPr="0045758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457585">
        <w:rPr>
          <w:rFonts w:ascii="Courier New" w:eastAsia="Times New Roman" w:hAnsi="Courier New" w:cs="Courier New"/>
          <w:color w:val="687687"/>
          <w:sz w:val="20"/>
          <w:szCs w:val="20"/>
        </w:rPr>
        <w:t>~</w:t>
      </w:r>
      <w:r w:rsidRPr="0045758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speed</w:t>
      </w:r>
      <w:r w:rsidRPr="00457585">
        <w:rPr>
          <w:rFonts w:ascii="Courier New" w:eastAsia="Times New Roman" w:hAnsi="Courier New" w:cs="Courier New"/>
          <w:color w:val="687687"/>
          <w:sz w:val="20"/>
          <w:szCs w:val="20"/>
        </w:rPr>
        <w:t>)</w:t>
      </w:r>
      <w:r w:rsidRPr="0045758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</w:p>
    <w:p w14:paraId="137E8E94" w14:textId="77777777" w:rsidR="00457585" w:rsidRPr="00457585" w:rsidRDefault="00457585" w:rsidP="0045758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summary</w:t>
      </w:r>
      <w:r w:rsidRPr="00457585">
        <w:rPr>
          <w:rFonts w:ascii="Courier New" w:eastAsia="Times New Roman" w:hAnsi="Courier New" w:cs="Courier New"/>
          <w:color w:val="687687"/>
          <w:sz w:val="20"/>
          <w:szCs w:val="20"/>
        </w:rPr>
        <w:t>(</w:t>
      </w:r>
      <w:proofErr w:type="spellStart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lm_</w:t>
      </w:r>
      <w:proofErr w:type="gramStart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cars</w:t>
      </w:r>
      <w:proofErr w:type="spellEnd"/>
      <w:r w:rsidRPr="00457585">
        <w:rPr>
          <w:rFonts w:ascii="Courier New" w:eastAsia="Times New Roman" w:hAnsi="Courier New" w:cs="Courier New"/>
          <w:color w:val="687687"/>
          <w:sz w:val="20"/>
          <w:szCs w:val="20"/>
        </w:rPr>
        <w:t>)$</w:t>
      </w:r>
      <w:proofErr w:type="spellStart"/>
      <w:proofErr w:type="gramEnd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r.squared</w:t>
      </w:r>
      <w:proofErr w:type="spellEnd"/>
    </w:p>
    <w:p w14:paraId="64B65492" w14:textId="79308540" w:rsidR="00457585" w:rsidRDefault="00457585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57585" w14:paraId="2D635636" w14:textId="77777777" w:rsidTr="00457585">
        <w:tc>
          <w:tcPr>
            <w:tcW w:w="9010" w:type="dxa"/>
          </w:tcPr>
          <w:p w14:paraId="2A23759A" w14:textId="62E7BB56" w:rsidR="00457585" w:rsidRDefault="00457585">
            <w:pPr>
              <w:rPr>
                <w:lang w:val="vi-VN"/>
              </w:rPr>
            </w:pPr>
            <w:r w:rsidRPr="00457585">
              <w:rPr>
                <w:lang w:val="vi-VN"/>
              </w:rPr>
              <w:t>[1] 0.6510794</w:t>
            </w:r>
          </w:p>
        </w:tc>
      </w:tr>
    </w:tbl>
    <w:p w14:paraId="5574DF03" w14:textId="796EFDF6" w:rsidR="00457585" w:rsidRDefault="00457585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B5644" w14:paraId="7256E434" w14:textId="77777777" w:rsidTr="00BB5644">
        <w:tc>
          <w:tcPr>
            <w:tcW w:w="9010" w:type="dxa"/>
          </w:tcPr>
          <w:p w14:paraId="43E55214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&gt; summary(lm_cars)</w:t>
            </w:r>
          </w:p>
          <w:p w14:paraId="4F8AA833" w14:textId="77777777" w:rsidR="00BB5644" w:rsidRPr="00BB5644" w:rsidRDefault="00BB5644" w:rsidP="00BB5644">
            <w:pPr>
              <w:rPr>
                <w:lang w:val="vi-VN"/>
              </w:rPr>
            </w:pPr>
          </w:p>
          <w:p w14:paraId="15638BB0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Call:</w:t>
            </w:r>
          </w:p>
          <w:p w14:paraId="26F2ACA4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lm(formula = dist ~ speed)</w:t>
            </w:r>
          </w:p>
          <w:p w14:paraId="46D5D0EA" w14:textId="77777777" w:rsidR="00BB5644" w:rsidRPr="00BB5644" w:rsidRDefault="00BB5644" w:rsidP="00BB5644">
            <w:pPr>
              <w:rPr>
                <w:lang w:val="vi-VN"/>
              </w:rPr>
            </w:pPr>
          </w:p>
          <w:p w14:paraId="13BC89D6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Residuals:</w:t>
            </w:r>
          </w:p>
          <w:p w14:paraId="43008EA4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 xml:space="preserve">    Min      1Q  Median      3Q     Max </w:t>
            </w:r>
          </w:p>
          <w:p w14:paraId="076CF064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 xml:space="preserve">-29.069  -9.525  -2.272   9.215  43.201 </w:t>
            </w:r>
          </w:p>
          <w:p w14:paraId="794ED263" w14:textId="77777777" w:rsidR="00BB5644" w:rsidRPr="00BB5644" w:rsidRDefault="00BB5644" w:rsidP="00BB5644">
            <w:pPr>
              <w:rPr>
                <w:lang w:val="vi-VN"/>
              </w:rPr>
            </w:pPr>
          </w:p>
          <w:p w14:paraId="5FEA2AA8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Coefficients:</w:t>
            </w:r>
          </w:p>
          <w:p w14:paraId="35735143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 xml:space="preserve">            Estimate Std. Error t value Pr(&gt;|t|)    </w:t>
            </w:r>
          </w:p>
          <w:p w14:paraId="24015633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 xml:space="preserve">(Intercept) -17.5791     6.7584  -2.601   0.0123 *  </w:t>
            </w:r>
          </w:p>
          <w:p w14:paraId="6254BAB7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speed         3.9324     0.4155   9.464 1.49e-12 ***</w:t>
            </w:r>
          </w:p>
          <w:p w14:paraId="678BF6AA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---</w:t>
            </w:r>
          </w:p>
          <w:p w14:paraId="7F82BF15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Signif. codes:  0 ‘***’ 0.001 ‘**’ 0.01 ‘*’ 0.05 ‘.’ 0.1 ‘ ’ 1</w:t>
            </w:r>
          </w:p>
          <w:p w14:paraId="55E974F9" w14:textId="77777777" w:rsidR="00BB5644" w:rsidRPr="00BB5644" w:rsidRDefault="00BB5644" w:rsidP="00BB5644">
            <w:pPr>
              <w:rPr>
                <w:lang w:val="vi-VN"/>
              </w:rPr>
            </w:pPr>
          </w:p>
          <w:p w14:paraId="78396778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Residual standard error: 15.38 on 48 degrees of freedom</w:t>
            </w:r>
          </w:p>
          <w:p w14:paraId="4D435FD4" w14:textId="77777777" w:rsidR="00BB5644" w:rsidRP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lastRenderedPageBreak/>
              <w:t>Multiple R-squared:  0.6511,</w:t>
            </w:r>
            <w:r w:rsidRPr="00BB5644">
              <w:rPr>
                <w:lang w:val="vi-VN"/>
              </w:rPr>
              <w:tab/>
              <w:t xml:space="preserve">Adjusted R-squared:  0.6438 </w:t>
            </w:r>
          </w:p>
          <w:p w14:paraId="721D8A7D" w14:textId="2CC01DF6" w:rsidR="00BB5644" w:rsidRDefault="00BB5644" w:rsidP="00BB5644">
            <w:pPr>
              <w:rPr>
                <w:lang w:val="vi-VN"/>
              </w:rPr>
            </w:pPr>
            <w:r w:rsidRPr="00BB5644">
              <w:rPr>
                <w:lang w:val="vi-VN"/>
              </w:rPr>
              <w:t>F-statistic: 89.57 on 1 and 48 DF,  p-value: 1.49e-12</w:t>
            </w:r>
          </w:p>
        </w:tc>
      </w:tr>
    </w:tbl>
    <w:p w14:paraId="3211B3FD" w14:textId="77777777" w:rsidR="00BB5644" w:rsidRPr="0014359D" w:rsidRDefault="00BB5644">
      <w:pPr>
        <w:rPr>
          <w:lang w:val="vi-VN"/>
        </w:rPr>
      </w:pPr>
    </w:p>
    <w:p w14:paraId="3039B4F2" w14:textId="77777777" w:rsidR="00BF3DDB" w:rsidRPr="00BF3DDB" w:rsidRDefault="00BF3DDB" w:rsidP="00BF3DD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identifier"/>
          <w:color w:val="000000"/>
        </w:rPr>
      </w:pPr>
      <w:proofErr w:type="gramStart"/>
      <w:r>
        <w:rPr>
          <w:rStyle w:val="identifier"/>
          <w:color w:val="000000"/>
        </w:rPr>
        <w:t>plot</w:t>
      </w:r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dist</w:t>
      </w:r>
      <w:proofErr w:type="spellEnd"/>
      <w:r>
        <w:rPr>
          <w:rStyle w:val="HTMLCode"/>
          <w:color w:val="333333"/>
        </w:rPr>
        <w:t xml:space="preserve"> </w:t>
      </w:r>
      <w:r>
        <w:rPr>
          <w:rStyle w:val="operator"/>
          <w:color w:val="687687"/>
        </w:rPr>
        <w:t>~</w:t>
      </w:r>
      <w:r>
        <w:rPr>
          <w:rStyle w:val="HTMLCode"/>
          <w:color w:val="333333"/>
        </w:rPr>
        <w:t xml:space="preserve"> </w:t>
      </w:r>
      <w:r>
        <w:rPr>
          <w:rStyle w:val="identifier"/>
          <w:color w:val="000000"/>
        </w:rPr>
        <w:t>speed</w:t>
      </w:r>
      <w:r>
        <w:rPr>
          <w:rStyle w:val="paren"/>
          <w:color w:val="687687"/>
        </w:rPr>
        <w:t>)</w:t>
      </w:r>
      <w:r>
        <w:rPr>
          <w:rStyle w:val="HTMLCode"/>
          <w:color w:val="333333"/>
        </w:rPr>
        <w:t xml:space="preserve">; </w:t>
      </w:r>
      <w:proofErr w:type="spellStart"/>
      <w:r>
        <w:rPr>
          <w:rStyle w:val="identifier"/>
          <w:color w:val="000000"/>
        </w:rPr>
        <w:t>abline</w:t>
      </w:r>
      <w:proofErr w:type="spellEnd"/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lm_cars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coefficients</w:t>
      </w:r>
      <w:proofErr w:type="spellEnd"/>
      <w:r w:rsidRPr="00BF3DDB">
        <w:rPr>
          <w:rStyle w:val="identifier"/>
          <w:color w:val="000000"/>
        </w:rPr>
        <w:t xml:space="preserve">, </w:t>
      </w:r>
      <w:r>
        <w:rPr>
          <w:rStyle w:val="identifier"/>
          <w:color w:val="000000"/>
        </w:rPr>
        <w:t>col</w:t>
      </w:r>
      <w:r w:rsidRPr="00BF3DDB">
        <w:rPr>
          <w:rStyle w:val="identifier"/>
          <w:color w:val="000000"/>
        </w:rPr>
        <w:t xml:space="preserve"> = "blue")</w:t>
      </w:r>
    </w:p>
    <w:p w14:paraId="7B00D247" w14:textId="00DC7D31" w:rsidR="001169EB" w:rsidRDefault="001169EB"/>
    <w:p w14:paraId="696953F9" w14:textId="77777777" w:rsidR="00A03C87" w:rsidRDefault="00A03C87">
      <w:pPr>
        <w:rPr>
          <w:ins w:id="63" w:author="Microsoft Office User" w:date="2020-03-24T17:14:00Z"/>
        </w:rPr>
      </w:pPr>
      <w:del w:id="64" w:author="Microsoft Office User" w:date="2020-03-24T17:19:00Z">
        <w:r w:rsidRPr="00A03C87" w:rsidDel="006E4AF3">
          <w:rPr>
            <w:noProof/>
          </w:rPr>
          <w:drawing>
            <wp:inline distT="0" distB="0" distL="0" distR="0" wp14:anchorId="2E8CE984" wp14:editId="7C01698E">
              <wp:extent cx="5715000" cy="4445000"/>
              <wp:effectExtent l="0" t="0" r="0" b="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15000" cy="4445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65" w:author="Microsoft Office User" w:date="2020-03-24T17:19:00Z">
        <w:r w:rsidR="006E4AF3" w:rsidRPr="006E4AF3">
          <w:rPr>
            <w:noProof/>
          </w:rPr>
          <w:t xml:space="preserve"> </w:t>
        </w:r>
        <w:r w:rsidR="006E4AF3" w:rsidRPr="006E4AF3">
          <w:drawing>
            <wp:inline distT="0" distB="0" distL="0" distR="0" wp14:anchorId="79B29B1E" wp14:editId="018E24BC">
              <wp:extent cx="5727700" cy="3919220"/>
              <wp:effectExtent l="0" t="0" r="0" b="5080"/>
              <wp:docPr id="2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7700" cy="39192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CE3C865" w14:textId="3C96405A" w:rsidR="003778C3" w:rsidRPr="003778C3" w:rsidRDefault="003778C3" w:rsidP="003778C3">
      <w:pPr>
        <w:jc w:val="center"/>
        <w:rPr>
          <w:lang w:val="vi-VN"/>
          <w:rPrChange w:id="66" w:author="Microsoft Office User" w:date="2020-03-24T17:14:00Z">
            <w:rPr/>
          </w:rPrChange>
        </w:rPr>
        <w:pPrChange w:id="67" w:author="Microsoft Office User" w:date="2020-03-24T17:14:00Z">
          <w:pPr/>
        </w:pPrChange>
      </w:pPr>
      <w:ins w:id="68" w:author="Microsoft Office User" w:date="2020-03-24T17:14:00Z">
        <w:r>
          <w:t>Fig</w:t>
        </w:r>
        <w:r>
          <w:rPr>
            <w:lang w:val="vi-VN"/>
          </w:rPr>
          <w:t xml:space="preserve"> 5.1</w:t>
        </w:r>
      </w:ins>
    </w:p>
    <w:p w14:paraId="70CB01AE" w14:textId="370C633A" w:rsidR="00C478C3" w:rsidRDefault="00C478C3">
      <w:pPr>
        <w:rPr>
          <w:ins w:id="69" w:author="Microsoft Office User" w:date="2020-03-24T17:19:00Z"/>
          <w:lang w:val="vi-VN"/>
        </w:rPr>
      </w:pPr>
    </w:p>
    <w:p w14:paraId="71477B03" w14:textId="2E686279" w:rsidR="00C478C3" w:rsidRDefault="00C478C3">
      <w:pPr>
        <w:rPr>
          <w:ins w:id="70" w:author="Microsoft Office User" w:date="2020-03-24T17:19:00Z"/>
          <w:lang w:val="vi-VN"/>
        </w:rPr>
      </w:pPr>
      <w:ins w:id="71" w:author="Microsoft Office User" w:date="2020-03-24T17:19:00Z">
        <w:r>
          <w:rPr>
            <w:lang w:val="vi-VN"/>
          </w:rPr>
          <w:t>Đánh giá p-value</w:t>
        </w:r>
      </w:ins>
      <w:ins w:id="72" w:author="Microsoft Office User" w:date="2020-03-24T17:20:00Z">
        <w:r w:rsidR="00E71BAF">
          <w:rPr>
            <w:lang w:val="vi-VN"/>
          </w:rPr>
          <w:t xml:space="preserve"> 1.49e-12 &lt; 0.05</w:t>
        </w:r>
      </w:ins>
    </w:p>
    <w:p w14:paraId="2EDAB923" w14:textId="77777777" w:rsidR="00C478C3" w:rsidRPr="00C478C3" w:rsidRDefault="00C478C3">
      <w:pPr>
        <w:rPr>
          <w:ins w:id="73" w:author="Microsoft Office User" w:date="2020-03-24T17:19:00Z"/>
          <w:lang w:val="vi-VN"/>
        </w:rPr>
      </w:pPr>
    </w:p>
    <w:p w14:paraId="2C05620B" w14:textId="6D159A3D" w:rsidR="00350DBD" w:rsidRPr="00F72122" w:rsidRDefault="00350DBD">
      <w:pPr>
        <w:rPr>
          <w:lang w:val="vi-VN"/>
        </w:rPr>
      </w:pPr>
      <w:r w:rsidRPr="001169EB">
        <w:rPr>
          <w:lang w:val="vi-VN"/>
        </w:rPr>
        <w:t>H</w:t>
      </w:r>
      <w:r>
        <w:rPr>
          <w:lang w:val="vi-VN"/>
        </w:rPr>
        <w:t xml:space="preserve">ồi quy tuyến tính </w:t>
      </w:r>
      <w:r w:rsidR="00F72122">
        <w:rPr>
          <w:lang w:val="vi-VN"/>
        </w:rPr>
        <w:t>Bayesian</w:t>
      </w:r>
      <w:r w:rsidR="00F72122" w:rsidRPr="00C478C3">
        <w:rPr>
          <w:lang w:val="vi-VN"/>
          <w:rPrChange w:id="74" w:author="Microsoft Office User" w:date="2020-03-24T17:19:00Z">
            <w:rPr/>
          </w:rPrChange>
        </w:rPr>
        <w:t xml:space="preserve"> trên</w:t>
      </w:r>
      <w:r w:rsidR="00F72122">
        <w:rPr>
          <w:lang w:val="vi-VN"/>
        </w:rPr>
        <w:t xml:space="preserve"> bayesvl</w:t>
      </w:r>
      <w:ins w:id="75" w:author="Microsoft Office User" w:date="2020-03-24T17:20:00Z">
        <w:r w:rsidR="00DA198C">
          <w:rPr>
            <w:lang w:val="vi-VN"/>
          </w:rPr>
          <w:t>:</w:t>
        </w:r>
      </w:ins>
    </w:p>
    <w:p w14:paraId="3B768D3F" w14:textId="5C5E812F" w:rsidR="00353748" w:rsidRDefault="003561A6">
      <w:proofErr w:type="spellStart"/>
      <w:r>
        <w:t>dist</w:t>
      </w:r>
      <w:proofErr w:type="spellEnd"/>
      <w:r>
        <w:t xml:space="preserve"> ~ </w:t>
      </w:r>
      <w:proofErr w:type="gramStart"/>
      <w:r>
        <w:t>Normal(</w:t>
      </w:r>
      <w:proofErr w:type="gramEnd"/>
      <w:r>
        <w:t>mu, sigma)</w:t>
      </w:r>
    </w:p>
    <w:p w14:paraId="308EDFA9" w14:textId="3BF521C3" w:rsidR="003561A6" w:rsidRDefault="00AB1E99">
      <w:proofErr w:type="gramStart"/>
      <w:r>
        <w:t xml:space="preserve">mu </w:t>
      </w:r>
      <w:r w:rsidR="00A71AFB">
        <w:t xml:space="preserve"> =</w:t>
      </w:r>
      <w:proofErr w:type="gramEnd"/>
      <w:r w:rsidR="00A71AFB">
        <w:t xml:space="preserve"> alpha + beta * speed</w:t>
      </w:r>
    </w:p>
    <w:p w14:paraId="461CFE25" w14:textId="18531CA2" w:rsidR="00A71AFB" w:rsidRDefault="00A61D18">
      <w:r>
        <w:t xml:space="preserve">alpha ~ </w:t>
      </w:r>
      <w:proofErr w:type="gramStart"/>
      <w:r>
        <w:t>Normal(</w:t>
      </w:r>
      <w:proofErr w:type="gramEnd"/>
      <w:r>
        <w:t>0, 10)</w:t>
      </w:r>
    </w:p>
    <w:p w14:paraId="477E3490" w14:textId="7F9D3D62" w:rsidR="00A61D18" w:rsidRDefault="00A61D18">
      <w:r>
        <w:t xml:space="preserve">beta ~ </w:t>
      </w:r>
      <w:proofErr w:type="gramStart"/>
      <w:r>
        <w:t>Normal(</w:t>
      </w:r>
      <w:proofErr w:type="gramEnd"/>
      <w:r>
        <w:t>0,10)</w:t>
      </w:r>
    </w:p>
    <w:p w14:paraId="4E48C8FE" w14:textId="64765E01" w:rsidR="00A61D18" w:rsidRDefault="00DD3336">
      <w:r>
        <w:t xml:space="preserve">sigma ~ </w:t>
      </w:r>
      <w:proofErr w:type="gramStart"/>
      <w:r>
        <w:t>Normal(</w:t>
      </w:r>
      <w:proofErr w:type="gramEnd"/>
      <w:r>
        <w:t>0,10)</w:t>
      </w:r>
    </w:p>
    <w:p w14:paraId="2C013BDC" w14:textId="77777777" w:rsidR="00DD3336" w:rsidRPr="003561A6" w:rsidRDefault="00DD333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64D4B" w14:paraId="4FD0D8AD" w14:textId="77777777" w:rsidTr="00764D4B">
        <w:tc>
          <w:tcPr>
            <w:tcW w:w="9010" w:type="dxa"/>
          </w:tcPr>
          <w:p w14:paraId="7C893F31" w14:textId="77777777" w:rsidR="00764D4B" w:rsidRPr="0076352F" w:rsidRDefault="00764D4B" w:rsidP="00764D4B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>Design</w:t>
            </w:r>
            <w:r w:rsidRPr="0076352F">
              <w:rPr>
                <w:color w:val="008000"/>
                <w:lang w:val="vi-VN"/>
              </w:rPr>
              <w:t xml:space="preserve"> the model</w:t>
            </w:r>
          </w:p>
          <w:p w14:paraId="384A23DA" w14:textId="77777777" w:rsidR="00764D4B" w:rsidRDefault="00764D4B" w:rsidP="00764D4B">
            <w:pPr>
              <w:rPr>
                <w:lang w:val="vi-VN"/>
              </w:rPr>
            </w:pPr>
            <w:r>
              <w:rPr>
                <w:lang w:val="vi-VN"/>
              </w:rPr>
              <w:t>model &lt;-</w:t>
            </w:r>
            <w:r w:rsidRPr="009F3C24">
              <w:rPr>
                <w:lang w:val="vi-VN"/>
              </w:rPr>
              <w:t xml:space="preserve"> bayesvl()</w:t>
            </w:r>
          </w:p>
          <w:p w14:paraId="0F4E2F26" w14:textId="456B65EA" w:rsidR="00764D4B" w:rsidRPr="009F3C24" w:rsidRDefault="00764D4B" w:rsidP="00764D4B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 w:rsidR="005E52C4">
              <w:rPr>
                <w:lang w:val="vi-VN"/>
              </w:rPr>
              <w:t>speed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71C08CE6" w14:textId="7BCC6054" w:rsidR="00764D4B" w:rsidRDefault="005E52C4" w:rsidP="00764D4B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d</w:t>
            </w:r>
            <w:proofErr w:type="spellStart"/>
            <w:r>
              <w:t>i</w:t>
            </w:r>
            <w:proofErr w:type="spellEnd"/>
            <w:r>
              <w:rPr>
                <w:lang w:val="vi-VN"/>
              </w:rPr>
              <w:t>st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750A8A50" w14:textId="77777777" w:rsidR="005E52C4" w:rsidRPr="009F3C24" w:rsidRDefault="005E52C4" w:rsidP="00764D4B">
            <w:pPr>
              <w:rPr>
                <w:lang w:val="vi-VN"/>
              </w:rPr>
            </w:pPr>
          </w:p>
          <w:p w14:paraId="2720663E" w14:textId="77777777" w:rsidR="00764D4B" w:rsidDel="00DA1EFF" w:rsidRDefault="00764D4B">
            <w:pPr>
              <w:rPr>
                <w:del w:id="76" w:author="Microsoft Office User" w:date="2020-03-24T14:10:00Z"/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 w:rsidR="00B84700">
              <w:t>speed</w:t>
            </w:r>
            <w:r>
              <w:rPr>
                <w:lang w:val="vi-VN"/>
              </w:rPr>
              <w:t>", "</w:t>
            </w:r>
            <w:proofErr w:type="spellStart"/>
            <w:r w:rsidR="00B84700">
              <w:t>dist</w:t>
            </w:r>
            <w:proofErr w:type="spellEnd"/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</w:t>
            </w:r>
            <w:r w:rsidRPr="009F3C24">
              <w:rPr>
                <w:lang w:val="vi-VN"/>
              </w:rPr>
              <w:t>)</w:t>
            </w:r>
          </w:p>
          <w:p w14:paraId="77CBFC02" w14:textId="6131362C" w:rsidR="004B5FD9" w:rsidDel="00DA1EFF" w:rsidRDefault="004B5FD9">
            <w:pPr>
              <w:rPr>
                <w:del w:id="77" w:author="Microsoft Office User" w:date="2020-03-24T14:10:00Z"/>
                <w:lang w:val="vi-VN"/>
              </w:rPr>
            </w:pPr>
          </w:p>
          <w:p w14:paraId="678FCEE3" w14:textId="07F9CF5F" w:rsidR="004B5FD9" w:rsidRPr="0076352F" w:rsidDel="00DA1EFF" w:rsidRDefault="004B5FD9" w:rsidP="004B5FD9">
            <w:pPr>
              <w:rPr>
                <w:del w:id="78" w:author="Microsoft Office User" w:date="2020-03-24T14:10:00Z"/>
                <w:color w:val="008000"/>
                <w:lang w:val="vi-VN"/>
              </w:rPr>
            </w:pPr>
            <w:del w:id="79" w:author="Microsoft Office User" w:date="2020-03-24T14:10:00Z">
              <w:r w:rsidRPr="0076352F" w:rsidDel="00DA1EFF">
                <w:rPr>
                  <w:color w:val="008000"/>
                  <w:lang w:val="vi-VN"/>
                </w:rPr>
                <w:delText xml:space="preserve"># </w:delText>
              </w:r>
              <w:r w:rsidDel="00DA1EFF">
                <w:rPr>
                  <w:color w:val="008000"/>
                  <w:lang w:val="vi-VN"/>
                </w:rPr>
                <w:delText xml:space="preserve"> </w:delText>
              </w:r>
              <w:r w:rsidRPr="0076352F" w:rsidDel="00DA1EFF">
                <w:rPr>
                  <w:color w:val="008000"/>
                  <w:lang w:val="vi-VN"/>
                </w:rPr>
                <w:delText>Generate the stan code for model</w:delText>
              </w:r>
            </w:del>
          </w:p>
          <w:p w14:paraId="1300C58A" w14:textId="07D0EBA7" w:rsidR="004B5FD9" w:rsidDel="00DA1EFF" w:rsidRDefault="004B5FD9" w:rsidP="004B5FD9">
            <w:pPr>
              <w:rPr>
                <w:del w:id="80" w:author="Microsoft Office User" w:date="2020-03-24T14:10:00Z"/>
                <w:lang w:val="vi-VN"/>
              </w:rPr>
            </w:pPr>
            <w:del w:id="81" w:author="Microsoft Office User" w:date="2020-03-24T14:10:00Z">
              <w:r w:rsidDel="00DA1EFF">
                <w:rPr>
                  <w:lang w:val="vi-VN"/>
                </w:rPr>
                <w:delText xml:space="preserve">model_string &lt;- </w:delText>
              </w:r>
              <w:r w:rsidRPr="00A82834" w:rsidDel="00DA1EFF">
                <w:rPr>
                  <w:lang w:val="vi-VN"/>
                </w:rPr>
                <w:delText>bvl_model2Stan</w:delText>
              </w:r>
              <w:r w:rsidDel="00DA1EFF">
                <w:rPr>
                  <w:lang w:val="vi-VN"/>
                </w:rPr>
                <w:delText>(model)</w:delText>
              </w:r>
            </w:del>
          </w:p>
          <w:p w14:paraId="6C7B4346" w14:textId="74ED0FB3" w:rsidR="004B5FD9" w:rsidRDefault="004B5FD9" w:rsidP="004B5FD9">
            <w:pPr>
              <w:rPr>
                <w:lang w:val="vi-VN"/>
              </w:rPr>
            </w:pPr>
            <w:del w:id="82" w:author="Microsoft Office User" w:date="2020-03-24T14:10:00Z">
              <w:r w:rsidDel="00DA1EFF">
                <w:rPr>
                  <w:lang w:val="vi-VN"/>
                </w:rPr>
                <w:delText>cat(model_string)</w:delText>
              </w:r>
            </w:del>
          </w:p>
        </w:tc>
      </w:tr>
    </w:tbl>
    <w:p w14:paraId="2723EE02" w14:textId="13F9EFD8" w:rsidR="00353748" w:rsidRDefault="00353748">
      <w:pPr>
        <w:rPr>
          <w:ins w:id="83" w:author="Microsoft Office User" w:date="2020-03-24T14:10:00Z"/>
          <w:lang w:val="vi-VN"/>
        </w:rPr>
      </w:pPr>
    </w:p>
    <w:p w14:paraId="7672EB3C" w14:textId="2E20741F" w:rsidR="0024336A" w:rsidRDefault="0024336A">
      <w:pPr>
        <w:rPr>
          <w:ins w:id="84" w:author="Microsoft Office User" w:date="2020-03-24T14:10:00Z"/>
          <w:lang w:val="vi-VN"/>
        </w:rPr>
      </w:pPr>
      <w:ins w:id="85" w:author="Microsoft Office User" w:date="2020-03-24T14:10:00Z">
        <w:r>
          <w:rPr>
            <w:lang w:val="vi-VN"/>
          </w:rPr>
          <w:lastRenderedPageBreak/>
          <w:t xml:space="preserve">Trên mô hình này ta định nghĩa 2 biến là dist và </w:t>
        </w:r>
      </w:ins>
      <w:ins w:id="86" w:author="Microsoft Office User" w:date="2020-03-24T14:11:00Z">
        <w:r>
          <w:rPr>
            <w:lang w:val="vi-VN"/>
          </w:rPr>
          <w:t xml:space="preserve">speed. Quan hệ giữa speed và dist là hồi quy tuyến tính </w:t>
        </w:r>
      </w:ins>
    </w:p>
    <w:p w14:paraId="3F82B22B" w14:textId="77777777" w:rsidR="0024336A" w:rsidRDefault="0024336A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3604F" w14:paraId="443C0659" w14:textId="77777777" w:rsidTr="00B3604F">
        <w:tc>
          <w:tcPr>
            <w:tcW w:w="9010" w:type="dxa"/>
          </w:tcPr>
          <w:p w14:paraId="02DB0728" w14:textId="77777777" w:rsidR="00B3604F" w:rsidRPr="0076352F" w:rsidRDefault="00B3604F" w:rsidP="00B3604F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># Fit the model</w:t>
            </w:r>
          </w:p>
          <w:p w14:paraId="30F50E8D" w14:textId="5203E407" w:rsidR="00B3604F" w:rsidRDefault="00B3604F" w:rsidP="00B3604F">
            <w:pPr>
              <w:rPr>
                <w:lang w:val="vi-VN"/>
              </w:rPr>
            </w:pPr>
            <w:r>
              <w:rPr>
                <w:lang w:val="vi-VN"/>
              </w:rPr>
              <w:t xml:space="preserve">fit &lt;- </w:t>
            </w:r>
            <w:r w:rsidRPr="004B3E81">
              <w:rPr>
                <w:lang w:val="vi-VN"/>
              </w:rPr>
              <w:t>bvl_modelFit</w:t>
            </w:r>
            <w:r>
              <w:rPr>
                <w:lang w:val="vi-VN"/>
              </w:rPr>
              <w:t xml:space="preserve">(model, </w:t>
            </w:r>
            <w:r w:rsidR="008E60B4">
              <w:t>cars</w:t>
            </w:r>
            <w:r>
              <w:rPr>
                <w:lang w:val="vi-VN"/>
              </w:rPr>
              <w:t>, warmup = 20</w:t>
            </w:r>
            <w:r w:rsidRPr="00B438DB">
              <w:rPr>
                <w:lang w:val="vi-VN"/>
              </w:rPr>
              <w:t xml:space="preserve">00, iter = </w:t>
            </w:r>
            <w:r w:rsidR="00813D60">
              <w:t>4</w:t>
            </w:r>
            <w:r w:rsidRPr="00B438DB">
              <w:rPr>
                <w:lang w:val="vi-VN"/>
              </w:rPr>
              <w:t>000, chains = 4, cores = 1</w:t>
            </w:r>
            <w:r>
              <w:rPr>
                <w:lang w:val="vi-VN"/>
              </w:rPr>
              <w:t>)</w:t>
            </w:r>
          </w:p>
        </w:tc>
      </w:tr>
    </w:tbl>
    <w:p w14:paraId="3B1AB3A9" w14:textId="52B981A2" w:rsidR="000417FF" w:rsidRDefault="000417FF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D3FB6" w14:paraId="7B849272" w14:textId="77777777" w:rsidTr="000D3FB6">
        <w:tc>
          <w:tcPr>
            <w:tcW w:w="9010" w:type="dxa"/>
          </w:tcPr>
          <w:p w14:paraId="76001169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&gt; summary(fit)</w:t>
            </w:r>
          </w:p>
          <w:p w14:paraId="7BA8D77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Model Info:</w:t>
            </w:r>
          </w:p>
          <w:p w14:paraId="175DCBEA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nodes:     2</w:t>
            </w:r>
          </w:p>
          <w:p w14:paraId="04649CF7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arcs:      1</w:t>
            </w:r>
          </w:p>
          <w:p w14:paraId="22E651C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scores:    NA</w:t>
            </w:r>
          </w:p>
          <w:p w14:paraId="78DAF80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formula:   dist ~ a_dist + b_speed_dist * speed</w:t>
            </w:r>
          </w:p>
          <w:p w14:paraId="036B31F7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42689464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Estimates:</w:t>
            </w:r>
          </w:p>
          <w:p w14:paraId="41119AF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Inference for Stan model: dc3b164adc4fe47a3b8332c0bfb6a401.</w:t>
            </w:r>
          </w:p>
          <w:p w14:paraId="5B73D3D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4 chains, each with iter=20000; warmup=2000; thin=1; </w:t>
            </w:r>
          </w:p>
          <w:p w14:paraId="0593E47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post-warmup draws per chain=18000, total post-warmup draws=72000.</w:t>
            </w:r>
          </w:p>
          <w:p w14:paraId="15AF48AC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0083B9D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             mean se_mean   sd   2.5%    25%    50%    75% 97.5% n_eff Rhat</w:t>
            </w:r>
          </w:p>
          <w:p w14:paraId="587E22C8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a_dist       -17.39    0.04 7.00 -31.08 -22.05 -17.40 -12.74 -3.58 24553    1</w:t>
            </w:r>
          </w:p>
          <w:p w14:paraId="7A094824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b_speed_dist   3.92    0.00 0.43   3.07   3.64   3.92   4.21  4.76 24316    1</w:t>
            </w:r>
          </w:p>
          <w:p w14:paraId="5121918D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0FD9AD76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Samples were drawn using NUTS(diag_e) at Tue Mar 10 18:00:17 2020.</w:t>
            </w:r>
          </w:p>
          <w:p w14:paraId="2CE0362D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For each parameter, n_eff is a crude measure of effective sample size,</w:t>
            </w:r>
          </w:p>
          <w:p w14:paraId="308B1991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and Rhat is the potential scale reduction factor on split chains (at </w:t>
            </w:r>
          </w:p>
          <w:p w14:paraId="63609283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convergence, Rhat=1).</w:t>
            </w:r>
          </w:p>
          <w:p w14:paraId="226AEFF7" w14:textId="0AE18655" w:rsid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elapsed time: 76.9043509960175 secs</w:t>
            </w:r>
          </w:p>
        </w:tc>
      </w:tr>
    </w:tbl>
    <w:p w14:paraId="31AEF84C" w14:textId="2FE11BD2" w:rsidR="00D53491" w:rsidRDefault="00D53491">
      <w:pPr>
        <w:rPr>
          <w:ins w:id="87" w:author="Microsoft Office User" w:date="2020-03-24T17:37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16B4D" w14:paraId="53E9026D" w14:textId="77777777" w:rsidTr="00516B4D">
        <w:trPr>
          <w:ins w:id="88" w:author="Microsoft Office User" w:date="2020-03-24T17:37:00Z"/>
        </w:trPr>
        <w:tc>
          <w:tcPr>
            <w:tcW w:w="9010" w:type="dxa"/>
          </w:tcPr>
          <w:p w14:paraId="3805DC81" w14:textId="00B27CB9" w:rsidR="00516B4D" w:rsidRPr="00B04C89" w:rsidRDefault="00B04C89">
            <w:pPr>
              <w:rPr>
                <w:ins w:id="89" w:author="Microsoft Office User" w:date="2020-03-24T17:37:00Z"/>
                <w:rPrChange w:id="90" w:author="Microsoft Office User" w:date="2020-03-24T17:37:00Z">
                  <w:rPr>
                    <w:ins w:id="91" w:author="Microsoft Office User" w:date="2020-03-24T17:37:00Z"/>
                    <w:lang w:val="vi-VN"/>
                  </w:rPr>
                </w:rPrChange>
              </w:rPr>
            </w:pPr>
            <w:proofErr w:type="spellStart"/>
            <w:ins w:id="92" w:author="Microsoft Office User" w:date="2020-03-24T17:37:00Z">
              <w:r>
                <w:t>bvl_plotParams</w:t>
              </w:r>
              <w:proofErr w:type="spellEnd"/>
              <w:r>
                <w:t>(fit)</w:t>
              </w:r>
            </w:ins>
          </w:p>
        </w:tc>
      </w:tr>
    </w:tbl>
    <w:p w14:paraId="69F51E94" w14:textId="77777777" w:rsidR="00516B4D" w:rsidRDefault="00516B4D">
      <w:pPr>
        <w:rPr>
          <w:lang w:val="vi-VN"/>
        </w:rPr>
      </w:pPr>
    </w:p>
    <w:p w14:paraId="61F998E8" w14:textId="17D6385B" w:rsidR="00E90421" w:rsidRDefault="002A3C8C">
      <w:pPr>
        <w:rPr>
          <w:ins w:id="93" w:author="Microsoft Office User" w:date="2020-03-24T17:29:00Z"/>
          <w:lang w:val="vi-VN"/>
        </w:rPr>
      </w:pPr>
      <w:del w:id="94" w:author="Microsoft Office User" w:date="2020-03-24T17:38:00Z">
        <w:r w:rsidRPr="002A3C8C" w:rsidDel="00B04C89">
          <w:rPr>
            <w:noProof/>
            <w:lang w:val="vi-VN"/>
          </w:rPr>
          <w:drawing>
            <wp:inline distT="0" distB="0" distL="0" distR="0" wp14:anchorId="07F758D8" wp14:editId="4E92A418">
              <wp:extent cx="5727700" cy="2411730"/>
              <wp:effectExtent l="0" t="0" r="0" b="1270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7700" cy="24117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95" w:author="Microsoft Office User" w:date="2020-03-24T17:38:00Z">
        <w:r w:rsidR="00B04C89" w:rsidRPr="00B04C89">
          <w:rPr>
            <w:noProof/>
          </w:rPr>
          <w:t xml:space="preserve"> </w:t>
        </w:r>
        <w:r w:rsidR="00B04C89" w:rsidRPr="00B04C89">
          <w:rPr>
            <w:lang w:val="vi-VN"/>
          </w:rPr>
          <w:drawing>
            <wp:inline distT="0" distB="0" distL="0" distR="0" wp14:anchorId="2890A208" wp14:editId="4FA4E505">
              <wp:extent cx="5715000" cy="2540000"/>
              <wp:effectExtent l="0" t="0" r="0" b="0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15000" cy="254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AC0DF07" w14:textId="77777777" w:rsidR="0024724B" w:rsidRPr="0024724B" w:rsidRDefault="0024724B" w:rsidP="0024724B">
      <w:pPr>
        <w:jc w:val="center"/>
        <w:rPr>
          <w:rPrChange w:id="96" w:author="Microsoft Office User" w:date="2020-03-24T17:29:00Z">
            <w:rPr>
              <w:lang w:val="vi-VN"/>
            </w:rPr>
          </w:rPrChange>
        </w:rPr>
        <w:pPrChange w:id="97" w:author="Microsoft Office User" w:date="2020-03-24T17:29:00Z">
          <w:pPr/>
        </w:pPrChange>
      </w:pPr>
      <w:ins w:id="98" w:author="Microsoft Office User" w:date="2020-03-24T17:29:00Z">
        <w:r>
          <w:t>Fig 5.2</w:t>
        </w:r>
      </w:ins>
    </w:p>
    <w:p w14:paraId="2166D8BB" w14:textId="77777777" w:rsidR="008F0CB5" w:rsidRDefault="008F0CB5">
      <w:pPr>
        <w:rPr>
          <w:lang w:val="vi-VN"/>
        </w:rPr>
      </w:pPr>
    </w:p>
    <w:p w14:paraId="28A571E5" w14:textId="0A8C3CAA" w:rsidR="003925A6" w:rsidRPr="00E716D4" w:rsidRDefault="00E716D4">
      <w:pPr>
        <w:rPr>
          <w:rPrChange w:id="99" w:author="Microsoft Office User" w:date="2020-03-24T17:32:00Z">
            <w:rPr>
              <w:lang w:val="vi-VN"/>
            </w:rPr>
          </w:rPrChange>
        </w:rPr>
      </w:pPr>
      <w:ins w:id="100" w:author="Microsoft Office User" w:date="2020-03-24T17:31:00Z">
        <w:r>
          <w:lastRenderedPageBreak/>
          <w:t xml:space="preserve">Ta </w:t>
        </w:r>
        <w:proofErr w:type="spellStart"/>
        <w:r>
          <w:t>có</w:t>
        </w:r>
        <w:proofErr w:type="spellEnd"/>
        <w:r>
          <w:rPr>
            <w:lang w:val="vi-VN"/>
          </w:rPr>
          <w:t xml:space="preserve"> posteriors hệ số góc b_speed_dist và </w:t>
        </w:r>
      </w:ins>
      <w:ins w:id="101" w:author="Microsoft Office User" w:date="2020-03-24T17:32:00Z">
        <w:r>
          <w:rPr>
            <w:lang w:val="vi-VN"/>
          </w:rPr>
          <w:t>intercept a_dist</w:t>
        </w:r>
      </w:ins>
    </w:p>
    <w:p w14:paraId="76955BD5" w14:textId="77777777" w:rsidR="00D32FCE" w:rsidRDefault="00614F02">
      <w:pPr>
        <w:rPr>
          <w:ins w:id="102" w:author="Microsoft Office User" w:date="2020-03-24T17:36:00Z"/>
          <w:lang w:val="vi-VN"/>
        </w:rPr>
      </w:pPr>
      <w:del w:id="103" w:author="Microsoft Office User" w:date="2020-03-24T17:36:00Z">
        <w:r w:rsidRPr="00614F02" w:rsidDel="00D32FCE">
          <w:rPr>
            <w:noProof/>
            <w:lang w:val="vi-VN"/>
          </w:rPr>
          <w:drawing>
            <wp:inline distT="0" distB="0" distL="0" distR="0" wp14:anchorId="0BE6BB4D" wp14:editId="1E684150">
              <wp:extent cx="5715000" cy="3810000"/>
              <wp:effectExtent l="0" t="0" r="0" b="0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15000" cy="381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104" w:author="Microsoft Office User" w:date="2020-03-24T17:48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5868"/>
        <w:gridCol w:w="3152"/>
        <w:tblGridChange w:id="105">
          <w:tblGrid>
            <w:gridCol w:w="5861"/>
            <w:gridCol w:w="3149"/>
          </w:tblGrid>
        </w:tblGridChange>
      </w:tblGrid>
      <w:tr w:rsidR="007304CE" w14:paraId="706F2D85" w14:textId="77777777" w:rsidTr="007304CE">
        <w:trPr>
          <w:ins w:id="106" w:author="Microsoft Office User" w:date="2020-03-24T17:36:00Z"/>
        </w:trPr>
        <w:tc>
          <w:tcPr>
            <w:tcW w:w="6205" w:type="dxa"/>
            <w:tcPrChange w:id="107" w:author="Microsoft Office User" w:date="2020-03-24T17:48:00Z">
              <w:tcPr>
                <w:tcW w:w="6205" w:type="dxa"/>
              </w:tcPr>
            </w:tcPrChange>
          </w:tcPr>
          <w:p w14:paraId="25C374E4" w14:textId="4A6150A8" w:rsidR="00D32FCE" w:rsidRDefault="00B12D92">
            <w:pPr>
              <w:rPr>
                <w:ins w:id="108" w:author="Microsoft Office User" w:date="2020-03-24T17:36:00Z"/>
                <w:lang w:val="vi-VN"/>
              </w:rPr>
            </w:pPr>
            <w:ins w:id="109" w:author="Microsoft Office User" w:date="2020-03-24T17:44:00Z">
              <w:r w:rsidRPr="00B12D92">
                <w:rPr>
                  <w:lang w:val="vi-VN"/>
                </w:rPr>
                <w:drawing>
                  <wp:inline distT="0" distB="0" distL="0" distR="0" wp14:anchorId="1260112E" wp14:editId="231AF698">
                    <wp:extent cx="3643423" cy="3036186"/>
                    <wp:effectExtent l="0" t="0" r="1905" b="0"/>
                    <wp:docPr id="8" name="Picture 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47210" cy="303934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2805" w:type="dxa"/>
            <w:vAlign w:val="bottom"/>
            <w:tcPrChange w:id="110" w:author="Microsoft Office User" w:date="2020-03-24T17:48:00Z">
              <w:tcPr>
                <w:tcW w:w="2805" w:type="dxa"/>
                <w:vAlign w:val="bottom"/>
              </w:tcPr>
            </w:tcPrChange>
          </w:tcPr>
          <w:p w14:paraId="56680AB2" w14:textId="2CD4F472" w:rsidR="00D32FCE" w:rsidRDefault="00C2507E" w:rsidP="007304CE">
            <w:pPr>
              <w:jc w:val="center"/>
              <w:rPr>
                <w:ins w:id="111" w:author="Microsoft Office User" w:date="2020-03-24T17:36:00Z"/>
                <w:lang w:val="vi-VN"/>
              </w:rPr>
              <w:pPrChange w:id="112" w:author="Microsoft Office User" w:date="2020-03-24T17:48:00Z">
                <w:pPr/>
              </w:pPrChange>
            </w:pPr>
            <w:ins w:id="113" w:author="Microsoft Office User" w:date="2020-03-24T17:42:00Z">
              <w:r w:rsidRPr="00C2507E">
                <w:rPr>
                  <w:lang w:val="vi-VN"/>
                </w:rPr>
                <w:drawing>
                  <wp:inline distT="0" distB="0" distL="0" distR="0" wp14:anchorId="00B2822C" wp14:editId="2406446F">
                    <wp:extent cx="1894014" cy="2367516"/>
                    <wp:effectExtent l="0" t="0" r="0" b="0"/>
                    <wp:docPr id="7" name="Picture 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902435" cy="237804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14:paraId="0E538B60" w14:textId="743245DE" w:rsidR="001E0CF2" w:rsidRDefault="001E0CF2">
      <w:pPr>
        <w:rPr>
          <w:ins w:id="114" w:author="Microsoft Office User" w:date="2020-03-24T17:36:00Z"/>
          <w:lang w:val="vi-VN"/>
        </w:rPr>
      </w:pPr>
    </w:p>
    <w:p w14:paraId="47AF4DE9" w14:textId="2ADCF73C" w:rsidR="00D32FCE" w:rsidRDefault="00D32FCE" w:rsidP="00D32FCE">
      <w:pPr>
        <w:jc w:val="center"/>
        <w:rPr>
          <w:lang w:val="vi-VN"/>
        </w:rPr>
        <w:pPrChange w:id="115" w:author="Microsoft Office User" w:date="2020-03-24T17:37:00Z">
          <w:pPr/>
        </w:pPrChange>
      </w:pPr>
      <w:ins w:id="116" w:author="Microsoft Office User" w:date="2020-03-24T17:37:00Z">
        <w:r>
          <w:rPr>
            <w:lang w:val="vi-VN"/>
          </w:rPr>
          <w:t>Fig 5.3</w:t>
        </w:r>
      </w:ins>
    </w:p>
    <w:p w14:paraId="60C2F1A9" w14:textId="2B3B0BB3" w:rsidR="00307C65" w:rsidDel="00DB7B95" w:rsidRDefault="003925A6">
      <w:pPr>
        <w:rPr>
          <w:moveFrom w:id="117" w:author="Microsoft Office User" w:date="2020-03-24T14:05:00Z"/>
          <w:lang w:val="vi-VN"/>
        </w:rPr>
      </w:pPr>
      <w:moveFromRangeStart w:id="118" w:author="Microsoft Office User" w:date="2020-03-24T14:05:00Z" w:name="move35951158"/>
      <w:moveFrom w:id="119" w:author="Microsoft Office User" w:date="2020-03-24T14:05:00Z">
        <w:r w:rsidRPr="003925A6" w:rsidDel="00DB7B95">
          <w:rPr>
            <w:lang w:val="vi-VN"/>
          </w:rPr>
          <w:t>Nh</w:t>
        </w:r>
        <w:r w:rsidDel="00DB7B95">
          <w:rPr>
            <w:lang w:val="vi-VN"/>
          </w:rPr>
          <w:t xml:space="preserve">ư trên hình ta có thể thấy nếu ta giữ hệ số intercept của đường hồi quy bằng giá trị </w:t>
        </w:r>
        <w:r w:rsidR="007D302D" w:rsidDel="00DB7B95">
          <w:rPr>
            <w:lang w:val="vi-VN"/>
          </w:rPr>
          <w:t>a=</w:t>
        </w:r>
        <w:r w:rsidDel="00DB7B95">
          <w:rPr>
            <w:lang w:val="vi-VN"/>
          </w:rPr>
          <w:t xml:space="preserve">mean(a_dist)=-17.39 </w:t>
        </w:r>
        <w:r w:rsidR="00307C65" w:rsidDel="00DB7B95">
          <w:rPr>
            <w:lang w:val="vi-VN"/>
          </w:rPr>
          <w:t>và b=mean(b_dist)=3.92</w:t>
        </w:r>
        <w:r w:rsidR="00540A97" w:rsidDel="00DB7B95">
          <w:rPr>
            <w:lang w:val="vi-VN"/>
          </w:rPr>
          <w:t xml:space="preserve"> ta có đường</w:t>
        </w:r>
        <w:r w:rsidR="00080853" w:rsidDel="00DB7B95">
          <w:rPr>
            <w:lang w:val="vi-VN"/>
          </w:rPr>
          <w:t xml:space="preserve"> hồi quy</w:t>
        </w:r>
        <w:r w:rsidR="00540A97" w:rsidDel="00DB7B95">
          <w:rPr>
            <w:lang w:val="vi-VN"/>
          </w:rPr>
          <w:t xml:space="preserve"> màu xanh</w:t>
        </w:r>
        <w:r w:rsidR="00307C65" w:rsidDel="00DB7B95">
          <w:rPr>
            <w:lang w:val="vi-VN"/>
          </w:rPr>
          <w:t>. Đường này khá sát với đường ta đã chạy hồi quy tuyến tính bằng frequentist ở phần trên</w:t>
        </w:r>
        <w:r w:rsidR="00307C65" w:rsidRPr="00561E65" w:rsidDel="00DB7B95">
          <w:rPr>
            <w:lang w:val="vi-VN"/>
          </w:rPr>
          <w:t>.</w:t>
        </w:r>
      </w:moveFrom>
    </w:p>
    <w:p w14:paraId="325F3B49" w14:textId="67A9F6CE" w:rsidR="001E0CF2" w:rsidDel="00DB7B95" w:rsidRDefault="002F6F12">
      <w:pPr>
        <w:rPr>
          <w:moveFrom w:id="120" w:author="Microsoft Office User" w:date="2020-03-24T14:05:00Z"/>
          <w:lang w:val="vi-VN"/>
        </w:rPr>
      </w:pPr>
      <w:moveFrom w:id="121" w:author="Microsoft Office User" w:date="2020-03-24T14:05:00Z">
        <w:r w:rsidDel="00DB7B95">
          <w:rPr>
            <w:lang w:val="vi-VN"/>
          </w:rPr>
          <w:t xml:space="preserve">Nếu giữ nguyên </w:t>
        </w:r>
        <w:r w:rsidR="00AC6E5D" w:rsidDel="00DB7B95">
          <w:rPr>
            <w:lang w:val="vi-VN"/>
          </w:rPr>
          <w:t>a</w:t>
        </w:r>
        <w:r w:rsidDel="00DB7B95">
          <w:rPr>
            <w:lang w:val="vi-VN"/>
          </w:rPr>
          <w:t xml:space="preserve"> </w:t>
        </w:r>
        <w:r w:rsidR="003925A6" w:rsidDel="00DB7B95">
          <w:rPr>
            <w:lang w:val="vi-VN"/>
          </w:rPr>
          <w:t>và vẽ tất cả các đường hồi quy có trong phân phối hệ số góc b_dist</w:t>
        </w:r>
        <w:r w:rsidR="00273005" w:rsidDel="00DB7B95">
          <w:rPr>
            <w:lang w:val="vi-VN"/>
          </w:rPr>
          <w:t xml:space="preserve"> ta có 1 tập các đường hồi quy với các hệ số góc khác nhau</w:t>
        </w:r>
        <w:r w:rsidR="00CA5AFA" w:rsidRPr="00CA5AFA" w:rsidDel="00DB7B95">
          <w:rPr>
            <w:lang w:val="vi-VN"/>
          </w:rPr>
          <w:t xml:space="preserve"> giao </w:t>
        </w:r>
        <w:r w:rsidR="00CA5AFA" w:rsidDel="00DB7B95">
          <w:rPr>
            <w:lang w:val="vi-VN"/>
          </w:rPr>
          <w:t>động xung quanh</w:t>
        </w:r>
        <w:r w:rsidR="00273005" w:rsidDel="00DB7B95">
          <w:rPr>
            <w:lang w:val="vi-VN"/>
          </w:rPr>
          <w:t xml:space="preserve"> (màu xám)</w:t>
        </w:r>
        <w:r w:rsidR="003925A6" w:rsidDel="00DB7B95">
          <w:rPr>
            <w:lang w:val="vi-VN"/>
          </w:rPr>
          <w:t>.</w:t>
        </w:r>
      </w:moveFrom>
    </w:p>
    <w:moveFromRangeEnd w:id="118"/>
    <w:p w14:paraId="7E6E3970" w14:textId="58290B2E" w:rsidR="00DB7B95" w:rsidRDefault="00DB7B95" w:rsidP="00DB7B95">
      <w:pPr>
        <w:rPr>
          <w:moveTo w:id="122" w:author="Microsoft Office User" w:date="2020-03-24T14:05:00Z"/>
          <w:lang w:val="vi-VN"/>
        </w:rPr>
      </w:pPr>
      <w:moveToRangeStart w:id="123" w:author="Microsoft Office User" w:date="2020-03-24T14:05:00Z" w:name="move35951158"/>
      <w:moveTo w:id="124" w:author="Microsoft Office User" w:date="2020-03-24T14:05:00Z">
        <w:r w:rsidRPr="003925A6">
          <w:rPr>
            <w:lang w:val="vi-VN"/>
          </w:rPr>
          <w:t>Nh</w:t>
        </w:r>
        <w:r>
          <w:rPr>
            <w:lang w:val="vi-VN"/>
          </w:rPr>
          <w:t>ư trên hình ta có thể thấy nếu ta giữ hệ số intercept của đường hồi quy bằng giá trị a</w:t>
        </w:r>
      </w:moveTo>
      <w:ins w:id="125" w:author="Microsoft Office User" w:date="2020-03-24T17:34:00Z">
        <w:r w:rsidR="000B4E0F">
          <w:rPr>
            <w:lang w:val="vi-VN"/>
          </w:rPr>
          <w:t>lpha</w:t>
        </w:r>
      </w:ins>
      <w:moveTo w:id="126" w:author="Microsoft Office User" w:date="2020-03-24T14:05:00Z">
        <w:r>
          <w:rPr>
            <w:lang w:val="vi-VN"/>
          </w:rPr>
          <w:t>=mean(a_dist)=-17.39 và b</w:t>
        </w:r>
      </w:moveTo>
      <w:ins w:id="127" w:author="Microsoft Office User" w:date="2020-03-24T17:34:00Z">
        <w:r w:rsidR="000B4E0F">
          <w:rPr>
            <w:lang w:val="vi-VN"/>
          </w:rPr>
          <w:t>eta</w:t>
        </w:r>
      </w:ins>
      <w:moveTo w:id="128" w:author="Microsoft Office User" w:date="2020-03-24T14:05:00Z">
        <w:r>
          <w:rPr>
            <w:lang w:val="vi-VN"/>
          </w:rPr>
          <w:t>=mean(b_dist)=3.92 ta có đường hồi quy màu xanh. Đường này khá sát với đường ta đã chạy hồi quy tuyến tính bằng frequentist ở phần trên</w:t>
        </w:r>
        <w:r w:rsidRPr="00561E65">
          <w:rPr>
            <w:lang w:val="vi-VN"/>
          </w:rPr>
          <w:t>.</w:t>
        </w:r>
      </w:moveTo>
    </w:p>
    <w:p w14:paraId="659E8083" w14:textId="7D7D1D80" w:rsidR="00DB7B95" w:rsidDel="00AC4817" w:rsidRDefault="00DB7B95" w:rsidP="00DB7B95">
      <w:pPr>
        <w:rPr>
          <w:del w:id="129" w:author="Microsoft Office User" w:date="2020-03-24T14:05:00Z"/>
          <w:moveTo w:id="130" w:author="Microsoft Office User" w:date="2020-03-24T14:05:00Z"/>
          <w:lang w:val="vi-VN"/>
        </w:rPr>
      </w:pPr>
      <w:moveTo w:id="131" w:author="Microsoft Office User" w:date="2020-03-24T14:05:00Z">
        <w:r>
          <w:rPr>
            <w:lang w:val="vi-VN"/>
          </w:rPr>
          <w:t>Nếu giữ nguyên a và vẽ tất cả các đường hồi quy có trong</w:t>
        </w:r>
      </w:moveTo>
      <w:ins w:id="132" w:author="Microsoft Office User" w:date="2020-03-24T17:33:00Z">
        <w:r w:rsidR="00816625" w:rsidRPr="00816625">
          <w:rPr>
            <w:lang w:val="vi-VN"/>
            <w:rPrChange w:id="133" w:author="Microsoft Office User" w:date="2020-03-24T17:33:00Z">
              <w:rPr/>
            </w:rPrChange>
          </w:rPr>
          <w:t xml:space="preserve"> kh</w:t>
        </w:r>
        <w:r w:rsidR="00816625">
          <w:rPr>
            <w:lang w:val="vi-VN"/>
          </w:rPr>
          <w:t>oảng tin cậy 80%</w:t>
        </w:r>
      </w:ins>
      <w:moveTo w:id="134" w:author="Microsoft Office User" w:date="2020-03-24T14:05:00Z">
        <w:r>
          <w:rPr>
            <w:lang w:val="vi-VN"/>
          </w:rPr>
          <w:t xml:space="preserve"> phân phối</w:t>
        </w:r>
      </w:moveTo>
      <w:ins w:id="135" w:author="Microsoft Office User" w:date="2020-03-24T17:33:00Z">
        <w:r w:rsidR="00816625">
          <w:rPr>
            <w:lang w:val="vi-VN"/>
          </w:rPr>
          <w:t xml:space="preserve"> p</w:t>
        </w:r>
        <w:r w:rsidR="00816625" w:rsidRPr="00816625">
          <w:rPr>
            <w:lang w:val="vi-VN"/>
            <w:rPrChange w:id="136" w:author="Microsoft Office User" w:date="2020-03-24T17:33:00Z">
              <w:rPr/>
            </w:rPrChange>
          </w:rPr>
          <w:t>osterio</w:t>
        </w:r>
        <w:r w:rsidR="00816625" w:rsidRPr="00F11515">
          <w:rPr>
            <w:lang w:val="vi-VN"/>
            <w:rPrChange w:id="137" w:author="Microsoft Office User" w:date="2020-03-24T17:33:00Z">
              <w:rPr/>
            </w:rPrChange>
          </w:rPr>
          <w:t>r</w:t>
        </w:r>
      </w:ins>
      <w:moveTo w:id="138" w:author="Microsoft Office User" w:date="2020-03-24T14:05:00Z">
        <w:r>
          <w:rPr>
            <w:lang w:val="vi-VN"/>
          </w:rPr>
          <w:t xml:space="preserve"> hệ số góc b_dist ta có 1 tập các đường hồi quy với các hệ số góc khác nhau</w:t>
        </w:r>
        <w:r w:rsidRPr="00CA5AFA">
          <w:rPr>
            <w:lang w:val="vi-VN"/>
          </w:rPr>
          <w:t xml:space="preserve"> giao </w:t>
        </w:r>
        <w:r>
          <w:rPr>
            <w:lang w:val="vi-VN"/>
          </w:rPr>
          <w:t>động xung quanh (màu xám).</w:t>
        </w:r>
      </w:moveTo>
    </w:p>
    <w:moveToRangeEnd w:id="123"/>
    <w:p w14:paraId="5CA56C72" w14:textId="5A0073D3" w:rsidR="00857B51" w:rsidRPr="00561E65" w:rsidRDefault="00857B51">
      <w:pPr>
        <w:rPr>
          <w:lang w:val="vi-VN"/>
        </w:rPr>
      </w:pPr>
    </w:p>
    <w:p w14:paraId="543206BA" w14:textId="481ADF07" w:rsidR="003925A6" w:rsidRDefault="003925A6">
      <w:pPr>
        <w:rPr>
          <w:ins w:id="139" w:author="Microsoft Office User" w:date="2020-03-24T17:34:00Z"/>
          <w:lang w:val="vi-VN"/>
        </w:rPr>
      </w:pPr>
    </w:p>
    <w:p w14:paraId="49EAFD03" w14:textId="79CC6813" w:rsidR="00174DDC" w:rsidRDefault="00174DDC">
      <w:pPr>
        <w:rPr>
          <w:ins w:id="140" w:author="Microsoft Office User" w:date="2020-03-24T17:35:00Z"/>
          <w:lang w:val="vi-VN"/>
        </w:rPr>
      </w:pPr>
      <w:ins w:id="141" w:author="Microsoft Office User" w:date="2020-03-24T17:34:00Z">
        <w:r w:rsidRPr="00174DDC">
          <w:rPr>
            <w:lang w:val="vi-VN"/>
            <w:rPrChange w:id="142" w:author="Microsoft Office User" w:date="2020-03-24T17:34:00Z">
              <w:rPr/>
            </w:rPrChange>
          </w:rPr>
          <w:t>T</w:t>
        </w:r>
        <w:r>
          <w:rPr>
            <w:lang w:val="vi-VN"/>
          </w:rPr>
          <w:t xml:space="preserve">ương tự nếu ta giữ nguyên hệ số góc </w:t>
        </w:r>
        <w:r w:rsidR="000B4E0F">
          <w:rPr>
            <w:lang w:val="vi-VN"/>
          </w:rPr>
          <w:t>b=mean(b_dist)=3.92</w:t>
        </w:r>
        <w:r w:rsidR="007D3296">
          <w:rPr>
            <w:lang w:val="vi-VN"/>
          </w:rPr>
          <w:t xml:space="preserve">, cho intercept chạy </w:t>
        </w:r>
      </w:ins>
      <w:ins w:id="143" w:author="Microsoft Office User" w:date="2020-03-24T17:35:00Z">
        <w:r w:rsidR="007D3296">
          <w:rPr>
            <w:lang w:val="vi-VN"/>
          </w:rPr>
          <w:t>trong khoảng tin cậỵ 80% của phân phối posterior hệ số a_dist ta sẽ có:</w:t>
        </w:r>
      </w:ins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144" w:author="Microsoft Office User" w:date="2020-03-24T17:51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6112"/>
        <w:gridCol w:w="2908"/>
        <w:tblGridChange w:id="145">
          <w:tblGrid>
            <w:gridCol w:w="6105"/>
            <w:gridCol w:w="2905"/>
          </w:tblGrid>
        </w:tblGridChange>
      </w:tblGrid>
      <w:tr w:rsidR="00532552" w14:paraId="6936A563" w14:textId="77777777" w:rsidTr="00532552">
        <w:trPr>
          <w:ins w:id="146" w:author="Microsoft Office User" w:date="2020-03-24T17:50:00Z"/>
        </w:trPr>
        <w:tc>
          <w:tcPr>
            <w:tcW w:w="4505" w:type="dxa"/>
            <w:tcPrChange w:id="147" w:author="Microsoft Office User" w:date="2020-03-24T17:51:00Z">
              <w:tcPr>
                <w:tcW w:w="4505" w:type="dxa"/>
              </w:tcPr>
            </w:tcPrChange>
          </w:tcPr>
          <w:p w14:paraId="37184DAF" w14:textId="57EBCC3E" w:rsidR="00532552" w:rsidRDefault="00532552">
            <w:pPr>
              <w:rPr>
                <w:ins w:id="148" w:author="Microsoft Office User" w:date="2020-03-24T17:50:00Z"/>
                <w:lang w:val="vi-VN"/>
              </w:rPr>
            </w:pPr>
            <w:ins w:id="149" w:author="Microsoft Office User" w:date="2020-03-24T17:50:00Z">
              <w:r w:rsidRPr="00532552">
                <w:rPr>
                  <w:lang w:val="vi-VN"/>
                </w:rPr>
                <w:drawing>
                  <wp:inline distT="0" distB="0" distL="0" distR="0" wp14:anchorId="0C075678" wp14:editId="108CFB4F">
                    <wp:extent cx="3810000" cy="3175000"/>
                    <wp:effectExtent l="0" t="0" r="0" b="0"/>
                    <wp:docPr id="10" name="Picture 1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810000" cy="3175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505" w:type="dxa"/>
            <w:tcPrChange w:id="150" w:author="Microsoft Office User" w:date="2020-03-24T17:51:00Z">
              <w:tcPr>
                <w:tcW w:w="4505" w:type="dxa"/>
              </w:tcPr>
            </w:tcPrChange>
          </w:tcPr>
          <w:p w14:paraId="3A690020" w14:textId="7D759946" w:rsidR="00532552" w:rsidRDefault="00532552">
            <w:pPr>
              <w:rPr>
                <w:ins w:id="151" w:author="Microsoft Office User" w:date="2020-03-24T17:50:00Z"/>
                <w:lang w:val="vi-VN"/>
              </w:rPr>
            </w:pPr>
            <w:ins w:id="152" w:author="Microsoft Office User" w:date="2020-03-24T17:50:00Z">
              <w:r w:rsidRPr="00532552">
                <w:rPr>
                  <w:lang w:val="vi-VN"/>
                </w:rPr>
                <w:drawing>
                  <wp:inline distT="0" distB="0" distL="0" distR="0" wp14:anchorId="2385FCFB" wp14:editId="325E209E">
                    <wp:extent cx="1739014" cy="2173768"/>
                    <wp:effectExtent l="0" t="0" r="1270" b="0"/>
                    <wp:docPr id="14" name="Picture 1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741296" cy="217662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14:paraId="31C1A394" w14:textId="77777777" w:rsidR="007D3296" w:rsidRPr="00B05CB9" w:rsidRDefault="00B05CB9" w:rsidP="00B05CB9">
      <w:pPr>
        <w:jc w:val="center"/>
        <w:rPr>
          <w:ins w:id="153" w:author="Microsoft Office User" w:date="2020-03-24T17:34:00Z"/>
          <w:rPrChange w:id="154" w:author="Microsoft Office User" w:date="2020-03-24T17:51:00Z">
            <w:rPr>
              <w:ins w:id="155" w:author="Microsoft Office User" w:date="2020-03-24T17:34:00Z"/>
              <w:lang w:val="vi-VN"/>
            </w:rPr>
          </w:rPrChange>
        </w:rPr>
        <w:pPrChange w:id="156" w:author="Microsoft Office User" w:date="2020-03-24T17:51:00Z">
          <w:pPr/>
        </w:pPrChange>
      </w:pPr>
      <w:ins w:id="157" w:author="Microsoft Office User" w:date="2020-03-24T17:51:00Z">
        <w:r>
          <w:lastRenderedPageBreak/>
          <w:t>Fig 5.4</w:t>
        </w:r>
      </w:ins>
      <w:bookmarkStart w:id="158" w:name="_GoBack"/>
      <w:bookmarkEnd w:id="158"/>
    </w:p>
    <w:p w14:paraId="26DF862E" w14:textId="77777777" w:rsidR="000B4E0F" w:rsidRPr="00174DDC" w:rsidRDefault="000B4E0F">
      <w:pPr>
        <w:rPr>
          <w:lang w:val="vi-VN"/>
        </w:rPr>
      </w:pPr>
    </w:p>
    <w:p w14:paraId="32C4A307" w14:textId="3EEB94C2" w:rsidR="00353748" w:rsidRDefault="000417FF">
      <w:pPr>
        <w:rPr>
          <w:ins w:id="159" w:author="Microsoft Office User" w:date="2020-03-24T14:06:00Z"/>
          <w:lang w:val="vi-VN"/>
        </w:rPr>
      </w:pPr>
      <w:r>
        <w:rPr>
          <w:lang w:val="vi-VN"/>
        </w:rPr>
        <w:t>Ví dụ đ</w:t>
      </w:r>
      <w:r w:rsidR="00EA6E78">
        <w:rPr>
          <w:lang w:val="vi-VN"/>
        </w:rPr>
        <w:t>a biến:</w:t>
      </w:r>
    </w:p>
    <w:p w14:paraId="6EB6B495" w14:textId="63CE557B" w:rsidR="00616242" w:rsidRDefault="00616242">
      <w:pPr>
        <w:rPr>
          <w:ins w:id="160" w:author="Microsoft Office User" w:date="2020-03-24T14:07:00Z"/>
          <w:lang w:val="vi-VN"/>
        </w:rPr>
      </w:pPr>
      <w:ins w:id="161" w:author="Microsoft Office User" w:date="2020-03-24T14:06:00Z">
        <w:r>
          <w:rPr>
            <w:lang w:val="vi-VN"/>
          </w:rPr>
          <w:t>Ở trên là 1 ví dụ đơn giản hồi quy với 1 biến độc lập. Nếu ta có nhiều biến độc lập, lúc này mô</w:t>
        </w:r>
      </w:ins>
      <w:ins w:id="162" w:author="Microsoft Office User" w:date="2020-03-24T14:07:00Z">
        <w:r>
          <w:rPr>
            <w:lang w:val="vi-VN"/>
          </w:rPr>
          <w:t xml:space="preserve"> hình hồi quy có dạng:</w:t>
        </w:r>
      </w:ins>
    </w:p>
    <w:p w14:paraId="7DB239DB" w14:textId="77777777" w:rsidR="00616242" w:rsidRPr="00EA6E78" w:rsidRDefault="00616242">
      <w:pPr>
        <w:rPr>
          <w:lang w:val="vi-VN"/>
        </w:rPr>
      </w:pPr>
    </w:p>
    <w:p w14:paraId="75E0839B" w14:textId="4E156DD9" w:rsidR="005910A8" w:rsidRDefault="005910A8">
      <w:r>
        <w:rPr>
          <w:lang w:val="vi-VN"/>
        </w:rPr>
        <w:t>burden</w:t>
      </w:r>
      <w:r>
        <w:t>[</w:t>
      </w:r>
      <w:proofErr w:type="spellStart"/>
      <w:r>
        <w:t>i</w:t>
      </w:r>
      <w:proofErr w:type="spellEnd"/>
      <w:r>
        <w:t xml:space="preserve">] = alpha + </w:t>
      </w:r>
      <w:proofErr w:type="spellStart"/>
      <w:r>
        <w:t>beta_res</w:t>
      </w:r>
      <w:proofErr w:type="spellEnd"/>
      <w:r>
        <w:t xml:space="preserve"> * res[</w:t>
      </w:r>
      <w:proofErr w:type="spellStart"/>
      <w:r>
        <w:t>i</w:t>
      </w:r>
      <w:proofErr w:type="spellEnd"/>
      <w:r>
        <w:t xml:space="preserve">] + </w:t>
      </w:r>
      <w:proofErr w:type="spellStart"/>
      <w:r>
        <w:t>beta_insured</w:t>
      </w:r>
      <w:proofErr w:type="spellEnd"/>
      <w:r>
        <w:t xml:space="preserve"> * insured[</w:t>
      </w:r>
      <w:proofErr w:type="spellStart"/>
      <w:r>
        <w:t>i</w:t>
      </w:r>
      <w:proofErr w:type="spellEnd"/>
      <w:r>
        <w:t>]</w:t>
      </w:r>
    </w:p>
    <w:p w14:paraId="2BFC1227" w14:textId="77777777" w:rsidR="005910A8" w:rsidRPr="00C865E5" w:rsidRDefault="005910A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D555B" w14:paraId="6E5629B2" w14:textId="77777777" w:rsidTr="003D555B">
        <w:tc>
          <w:tcPr>
            <w:tcW w:w="9010" w:type="dxa"/>
          </w:tcPr>
          <w:p w14:paraId="575160EE" w14:textId="77777777" w:rsidR="005910A8" w:rsidRPr="0076352F" w:rsidRDefault="005910A8" w:rsidP="005910A8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>Design</w:t>
            </w:r>
            <w:r w:rsidRPr="0076352F">
              <w:rPr>
                <w:color w:val="008000"/>
                <w:lang w:val="vi-VN"/>
              </w:rPr>
              <w:t xml:space="preserve"> the model</w:t>
            </w:r>
          </w:p>
          <w:p w14:paraId="68006040" w14:textId="77777777" w:rsidR="005910A8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 &lt;-</w:t>
            </w:r>
            <w:r w:rsidRPr="009F3C24">
              <w:rPr>
                <w:lang w:val="vi-VN"/>
              </w:rPr>
              <w:t xml:space="preserve"> bayesvl()</w:t>
            </w:r>
          </w:p>
          <w:p w14:paraId="717976A0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burden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5BC8D03C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res</w:t>
            </w:r>
            <w:r w:rsidRPr="009F3C24">
              <w:rPr>
                <w:lang w:val="vi-VN"/>
              </w:rPr>
              <w:t>", "</w:t>
            </w:r>
            <w:r>
              <w:rPr>
                <w:lang w:val="vi-VN"/>
              </w:rPr>
              <w:t>norm</w:t>
            </w:r>
            <w:r w:rsidRPr="009F3C24">
              <w:rPr>
                <w:lang w:val="vi-VN"/>
              </w:rPr>
              <w:t>")</w:t>
            </w:r>
          </w:p>
          <w:p w14:paraId="41E96E3B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insured</w:t>
            </w:r>
            <w:r w:rsidRPr="009F3C24">
              <w:rPr>
                <w:lang w:val="vi-VN"/>
              </w:rPr>
              <w:t>", "</w:t>
            </w:r>
            <w:r>
              <w:rPr>
                <w:lang w:val="vi-VN"/>
              </w:rPr>
              <w:t>norm</w:t>
            </w:r>
            <w:r w:rsidRPr="009F3C24">
              <w:rPr>
                <w:lang w:val="vi-VN"/>
              </w:rPr>
              <w:t>")</w:t>
            </w:r>
          </w:p>
          <w:p w14:paraId="516BA93B" w14:textId="77777777" w:rsidR="005910A8" w:rsidRPr="009F3C24" w:rsidRDefault="005910A8" w:rsidP="005910A8">
            <w:pPr>
              <w:rPr>
                <w:lang w:val="vi-VN"/>
              </w:rPr>
            </w:pPr>
          </w:p>
          <w:p w14:paraId="2A482BA1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res", "burden</w:t>
            </w:r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</w:t>
            </w:r>
            <w:r w:rsidRPr="009F3C24">
              <w:rPr>
                <w:lang w:val="vi-VN"/>
              </w:rPr>
              <w:t>)</w:t>
            </w:r>
          </w:p>
          <w:p w14:paraId="7DACEEE8" w14:textId="017D9AAE" w:rsidR="003D555B" w:rsidRPr="005910A8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insured", "burden</w:t>
            </w:r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"slope")</w:t>
            </w:r>
          </w:p>
        </w:tc>
      </w:tr>
    </w:tbl>
    <w:p w14:paraId="0502946D" w14:textId="4ACE4D0C" w:rsidR="004D12D7" w:rsidRDefault="004D12D7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A0485" w14:paraId="6E0A26B6" w14:textId="77777777" w:rsidTr="004A0485">
        <w:tc>
          <w:tcPr>
            <w:tcW w:w="9010" w:type="dxa"/>
          </w:tcPr>
          <w:p w14:paraId="452B5F8A" w14:textId="77777777" w:rsidR="009E2F7A" w:rsidRPr="0076352F" w:rsidRDefault="009E2F7A" w:rsidP="009E2F7A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 xml:space="preserve"> </w:t>
            </w:r>
            <w:r w:rsidRPr="0076352F">
              <w:rPr>
                <w:color w:val="008000"/>
                <w:lang w:val="vi-VN"/>
              </w:rPr>
              <w:t>Generate the stan code for model</w:t>
            </w:r>
          </w:p>
          <w:p w14:paraId="2BFCFF0F" w14:textId="77777777" w:rsidR="009E2F7A" w:rsidRDefault="009E2F7A" w:rsidP="009E2F7A">
            <w:pPr>
              <w:rPr>
                <w:lang w:val="vi-VN"/>
              </w:rPr>
            </w:pPr>
            <w:r>
              <w:rPr>
                <w:lang w:val="vi-VN"/>
              </w:rPr>
              <w:t xml:space="preserve">model_string &lt;- </w:t>
            </w:r>
            <w:r w:rsidRPr="00A82834">
              <w:rPr>
                <w:lang w:val="vi-VN"/>
              </w:rPr>
              <w:t>bvl_model2Stan</w:t>
            </w:r>
            <w:r>
              <w:rPr>
                <w:lang w:val="vi-VN"/>
              </w:rPr>
              <w:t>(model)</w:t>
            </w:r>
          </w:p>
          <w:p w14:paraId="694A9A31" w14:textId="5D95730E" w:rsidR="009E2F7A" w:rsidRDefault="009E2F7A">
            <w:pPr>
              <w:rPr>
                <w:lang w:val="vi-VN"/>
              </w:rPr>
            </w:pPr>
            <w:r>
              <w:rPr>
                <w:lang w:val="vi-VN"/>
              </w:rPr>
              <w:t>cat(model_string)</w:t>
            </w:r>
          </w:p>
        </w:tc>
      </w:tr>
    </w:tbl>
    <w:p w14:paraId="676E9588" w14:textId="06B0E796" w:rsidR="00C865E5" w:rsidRDefault="00C865E5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81AFD" w14:paraId="23EE64FB" w14:textId="77777777" w:rsidTr="00181AFD">
        <w:tc>
          <w:tcPr>
            <w:tcW w:w="9010" w:type="dxa"/>
          </w:tcPr>
          <w:p w14:paraId="3A30189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functions{</w:t>
            </w:r>
          </w:p>
          <w:p w14:paraId="622C34F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int numLevels(int[] m) {</w:t>
            </w:r>
          </w:p>
          <w:p w14:paraId="54F7E47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int sorted[num_elements(m)];</w:t>
            </w:r>
          </w:p>
          <w:p w14:paraId="45042D5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int count = 1;</w:t>
            </w:r>
          </w:p>
          <w:p w14:paraId="4C4CAF2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sorted = sort_asc(m);</w:t>
            </w:r>
          </w:p>
          <w:p w14:paraId="34E88D1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for (i in 2:num_elements(sorted)) {</w:t>
            </w:r>
          </w:p>
          <w:p w14:paraId="587972F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  if (sorted[i] != sorted[i-1])</w:t>
            </w:r>
          </w:p>
          <w:p w14:paraId="463D204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     count = count + 1;</w:t>
            </w:r>
          </w:p>
          <w:p w14:paraId="320B87B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}</w:t>
            </w:r>
          </w:p>
          <w:p w14:paraId="7F61C44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return(count);</w:t>
            </w:r>
          </w:p>
          <w:p w14:paraId="64B4BBD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04977A0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4231449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data{</w:t>
            </w:r>
          </w:p>
          <w:p w14:paraId="7721643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variables in data</w:t>
            </w:r>
          </w:p>
          <w:p w14:paraId="570D97FF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int&lt;lower=1&gt; Nobs;   // Number of observations (an integer)</w:t>
            </w:r>
          </w:p>
          <w:p w14:paraId="3F8CF69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burden[Nobs];   // outcome variable</w:t>
            </w:r>
          </w:p>
          <w:p w14:paraId="1DDBE5D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res[Nobs];</w:t>
            </w:r>
          </w:p>
          <w:p w14:paraId="180DB97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insured[Nobs];</w:t>
            </w:r>
          </w:p>
          <w:p w14:paraId="619182F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265B25E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transformed data{</w:t>
            </w:r>
          </w:p>
          <w:p w14:paraId="11CA3B1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transformed data</w:t>
            </w:r>
          </w:p>
          <w:p w14:paraId="164A3E0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393A1D0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parameters{</w:t>
            </w:r>
          </w:p>
          <w:p w14:paraId="0578A63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parameters to estimate</w:t>
            </w:r>
          </w:p>
          <w:p w14:paraId="008DF59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real&lt;lower=0&gt; sigma_burden;</w:t>
            </w:r>
          </w:p>
          <w:p w14:paraId="611422C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a_burden;</w:t>
            </w:r>
          </w:p>
          <w:p w14:paraId="5C874CF0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lastRenderedPageBreak/>
              <w:t xml:space="preserve">     real b_res_burden;</w:t>
            </w:r>
          </w:p>
          <w:p w14:paraId="4D9F894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b_insured_burden;</w:t>
            </w:r>
          </w:p>
          <w:p w14:paraId="7C62267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5C6A432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transformed parameters{</w:t>
            </w:r>
          </w:p>
          <w:p w14:paraId="739EF15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Transform parameters</w:t>
            </w:r>
          </w:p>
          <w:p w14:paraId="339D0C4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mu_burden[Nobs];</w:t>
            </w:r>
          </w:p>
          <w:p w14:paraId="2AEC642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1:Nobs) {</w:t>
            </w:r>
          </w:p>
          <w:p w14:paraId="49CAB84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mu_burden[i] = a_burden + b_res_burden * res[i] + b_insured_burden * insured[i];</w:t>
            </w:r>
          </w:p>
          <w:p w14:paraId="010D728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7BEECDD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135B0760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model{</w:t>
            </w:r>
          </w:p>
          <w:p w14:paraId="2636A64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Priors</w:t>
            </w:r>
          </w:p>
          <w:p w14:paraId="199682D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a_burden ~ normal(0,100);</w:t>
            </w:r>
          </w:p>
          <w:p w14:paraId="3E25FB52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b_res_burden ~ normal( 0, 10 );</w:t>
            </w:r>
          </w:p>
          <w:p w14:paraId="52275FB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b_insured_burden ~ normal( 0, 10 );</w:t>
            </w:r>
          </w:p>
          <w:p w14:paraId="4B90C587" w14:textId="77777777" w:rsidR="0077444A" w:rsidRPr="0077444A" w:rsidRDefault="0077444A" w:rsidP="0077444A">
            <w:pPr>
              <w:rPr>
                <w:lang w:val="vi-VN"/>
              </w:rPr>
            </w:pPr>
          </w:p>
          <w:p w14:paraId="0BF6AD2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Likelihoods</w:t>
            </w:r>
          </w:p>
          <w:p w14:paraId="115D743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burden ~ normal(mu_burden, sigma_burden);</w:t>
            </w:r>
          </w:p>
          <w:p w14:paraId="4940C4B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54C76CA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generated quantities {</w:t>
            </w:r>
          </w:p>
          <w:p w14:paraId="01A1450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simulate data from the posterior</w:t>
            </w:r>
          </w:p>
          <w:p w14:paraId="22E0D92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yrep_burden[Nobs];</w:t>
            </w:r>
          </w:p>
          <w:p w14:paraId="26F7AA4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log-likelihood posterior</w:t>
            </w:r>
          </w:p>
          <w:p w14:paraId="064D17F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vector[Nobs] log_lik_burden;</w:t>
            </w:r>
          </w:p>
          <w:p w14:paraId="569E161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1:num_elements(yrep_burden)) {</w:t>
            </w:r>
          </w:p>
          <w:p w14:paraId="09C27C5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yrep_burden[i] = normal_rng(mu_burden[i], sigma_burden);</w:t>
            </w:r>
          </w:p>
          <w:p w14:paraId="0529AB4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2A9D15D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1:Nobs) {</w:t>
            </w:r>
          </w:p>
          <w:p w14:paraId="675CB34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log_lik_burden[i] = normal_lpdf(burden[i] | mu_burden[i], sigma_burden);</w:t>
            </w:r>
          </w:p>
          <w:p w14:paraId="6A56652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21F08A17" w14:textId="0F73C2D8" w:rsidR="00181AFD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</w:tc>
      </w:tr>
    </w:tbl>
    <w:p w14:paraId="4BB111C6" w14:textId="6C287245" w:rsidR="00181AFD" w:rsidRDefault="00181AFD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965B3" w14:paraId="38134ED1" w14:textId="77777777" w:rsidTr="007965B3">
        <w:tc>
          <w:tcPr>
            <w:tcW w:w="9010" w:type="dxa"/>
          </w:tcPr>
          <w:p w14:paraId="57C3861C" w14:textId="77777777" w:rsidR="007965B3" w:rsidRPr="0076352F" w:rsidRDefault="007965B3" w:rsidP="007965B3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># Fit the model</w:t>
            </w:r>
          </w:p>
          <w:p w14:paraId="283FF128" w14:textId="02FCC661" w:rsidR="007965B3" w:rsidRDefault="007965B3" w:rsidP="007965B3">
            <w:pPr>
              <w:rPr>
                <w:lang w:val="vi-VN"/>
              </w:rPr>
            </w:pPr>
            <w:r>
              <w:rPr>
                <w:lang w:val="vi-VN"/>
              </w:rPr>
              <w:t xml:space="preserve">fit &lt;- </w:t>
            </w:r>
            <w:r w:rsidRPr="004B3E81">
              <w:rPr>
                <w:lang w:val="vi-VN"/>
              </w:rPr>
              <w:t>bvl_modelFit</w:t>
            </w:r>
            <w:r>
              <w:rPr>
                <w:lang w:val="vi-VN"/>
              </w:rPr>
              <w:t>(model, data1, warmup = 20</w:t>
            </w:r>
            <w:r w:rsidRPr="00B438DB">
              <w:rPr>
                <w:lang w:val="vi-VN"/>
              </w:rPr>
              <w:t>00, iter = 2</w:t>
            </w:r>
            <w:r>
              <w:rPr>
                <w:lang w:val="vi-VN"/>
              </w:rPr>
              <w:t>0</w:t>
            </w:r>
            <w:r w:rsidRPr="00B438DB">
              <w:rPr>
                <w:lang w:val="vi-VN"/>
              </w:rPr>
              <w:t>000, chains = 4, cores = 1</w:t>
            </w:r>
            <w:r>
              <w:rPr>
                <w:lang w:val="vi-VN"/>
              </w:rPr>
              <w:t>)</w:t>
            </w:r>
          </w:p>
        </w:tc>
      </w:tr>
    </w:tbl>
    <w:p w14:paraId="66B4B128" w14:textId="535279DA" w:rsidR="00B15931" w:rsidRDefault="00B15931">
      <w:pPr>
        <w:rPr>
          <w:lang w:val="vi-VN"/>
        </w:rPr>
      </w:pPr>
    </w:p>
    <w:p w14:paraId="456D4B18" w14:textId="77777777" w:rsidR="008521EF" w:rsidRPr="00991A24" w:rsidRDefault="008521EF" w:rsidP="008521EF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8521EF" w14:paraId="2A3F8D7C" w14:textId="77777777" w:rsidTr="00630165">
        <w:tc>
          <w:tcPr>
            <w:tcW w:w="8856" w:type="dxa"/>
          </w:tcPr>
          <w:p w14:paraId="0F17C06D" w14:textId="737A7904" w:rsidR="001F4D54" w:rsidRPr="001F4D54" w:rsidRDefault="008E4D42" w:rsidP="00630165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1F4D54">
              <w:t>summary</w:t>
            </w:r>
            <w:r w:rsidR="001F4D54">
              <w:rPr>
                <w:lang w:val="vi-VN"/>
              </w:rPr>
              <w:t>(model)</w:t>
            </w:r>
          </w:p>
          <w:p w14:paraId="0CE6A679" w14:textId="51B45B19" w:rsidR="008521EF" w:rsidRDefault="008521EF" w:rsidP="00630165">
            <w:r>
              <w:t xml:space="preserve">4 chains, each with </w:t>
            </w:r>
            <w:proofErr w:type="spellStart"/>
            <w:r>
              <w:t>iter</w:t>
            </w:r>
            <w:proofErr w:type="spellEnd"/>
            <w:r>
              <w:t xml:space="preserve">=5000; warmup=1000; thin=10; </w:t>
            </w:r>
          </w:p>
          <w:p w14:paraId="078D1FC4" w14:textId="77777777" w:rsidR="008521EF" w:rsidRDefault="008521EF" w:rsidP="00630165">
            <w:r>
              <w:t>post-warmup draws per chain=400, total post-warmup draws=1600.</w:t>
            </w:r>
          </w:p>
          <w:p w14:paraId="4C085155" w14:textId="77777777" w:rsidR="008521EF" w:rsidRDefault="008521EF" w:rsidP="00630165"/>
          <w:p w14:paraId="76250D61" w14:textId="77777777" w:rsidR="008521EF" w:rsidRDefault="008521EF" w:rsidP="00630165">
            <w:r>
              <w:t xml:space="preserve">           mean </w:t>
            </w:r>
            <w:proofErr w:type="spellStart"/>
            <w:r>
              <w:t>se_mean</w:t>
            </w:r>
            <w:proofErr w:type="spellEnd"/>
            <w:r>
              <w:t xml:space="preserve">   </w:t>
            </w:r>
            <w:proofErr w:type="spellStart"/>
            <w:proofErr w:type="gramStart"/>
            <w:r>
              <w:t>sd</w:t>
            </w:r>
            <w:proofErr w:type="spellEnd"/>
            <w:r>
              <w:t xml:space="preserve">  2.5</w:t>
            </w:r>
            <w:proofErr w:type="gramEnd"/>
            <w:r>
              <w:t xml:space="preserve">%   25%   50%   75% 97.5% </w:t>
            </w:r>
            <w:proofErr w:type="spellStart"/>
            <w:r>
              <w:t>n_eff</w:t>
            </w:r>
            <w:proofErr w:type="spellEnd"/>
            <w:r>
              <w:t xml:space="preserve"> </w:t>
            </w:r>
            <w:proofErr w:type="spellStart"/>
            <w:r>
              <w:t>Rhat</w:t>
            </w:r>
            <w:proofErr w:type="spellEnd"/>
          </w:p>
          <w:p w14:paraId="067F4AD6" w14:textId="77777777" w:rsidR="008521EF" w:rsidRDefault="008521EF" w:rsidP="00630165">
            <w:r>
              <w:t xml:space="preserve">alpha      4.08       0 </w:t>
            </w:r>
            <w:proofErr w:type="gramStart"/>
            <w:r>
              <w:t>0.09  3.90</w:t>
            </w:r>
            <w:proofErr w:type="gramEnd"/>
            <w:r>
              <w:t xml:space="preserve">  4.02  4.08  4.14  4.24  1485    1</w:t>
            </w:r>
          </w:p>
          <w:p w14:paraId="5C66AC50" w14:textId="77777777" w:rsidR="008521EF" w:rsidRDefault="008521EF" w:rsidP="00630165">
            <w:proofErr w:type="spellStart"/>
            <w:r>
              <w:t>b_res</w:t>
            </w:r>
            <w:proofErr w:type="spellEnd"/>
            <w:r>
              <w:t xml:space="preserve">     -1.03       0 0.04 -1.12 -1.06 -1.03 -1.01 -0.</w:t>
            </w:r>
            <w:proofErr w:type="gramStart"/>
            <w:r>
              <w:t>95  1502</w:t>
            </w:r>
            <w:proofErr w:type="gramEnd"/>
            <w:r>
              <w:t xml:space="preserve">    1</w:t>
            </w:r>
          </w:p>
          <w:p w14:paraId="69ED5838" w14:textId="77777777" w:rsidR="008521EF" w:rsidRDefault="008521EF" w:rsidP="00630165">
            <w:proofErr w:type="spellStart"/>
            <w:r>
              <w:t>b_insured</w:t>
            </w:r>
            <w:proofErr w:type="spellEnd"/>
            <w:r>
              <w:t xml:space="preserve"> -0.33       0 0.05 -0.43 -0.37 -0.33 -0.30 -0.</w:t>
            </w:r>
            <w:proofErr w:type="gramStart"/>
            <w:r>
              <w:t>24  1610</w:t>
            </w:r>
            <w:proofErr w:type="gramEnd"/>
            <w:r>
              <w:t xml:space="preserve">    1</w:t>
            </w:r>
          </w:p>
          <w:p w14:paraId="515E5068" w14:textId="77777777" w:rsidR="008521EF" w:rsidRDefault="008521EF" w:rsidP="00630165">
            <w:r>
              <w:t xml:space="preserve">sigma      0.65       0 </w:t>
            </w:r>
            <w:proofErr w:type="gramStart"/>
            <w:r>
              <w:t>0.01  0.62</w:t>
            </w:r>
            <w:proofErr w:type="gramEnd"/>
            <w:r>
              <w:t xml:space="preserve">  0.64  0.65  0.66  0.67  1763    1</w:t>
            </w:r>
          </w:p>
        </w:tc>
      </w:tr>
    </w:tbl>
    <w:p w14:paraId="63239082" w14:textId="77777777" w:rsidR="008521EF" w:rsidRDefault="008521EF" w:rsidP="008521EF"/>
    <w:p w14:paraId="666BA97C" w14:textId="77777777" w:rsidR="008521EF" w:rsidRDefault="008521EF" w:rsidP="008521EF"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burden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res, insured???</w:t>
      </w:r>
    </w:p>
    <w:p w14:paraId="4B51E738" w14:textId="77777777" w:rsidR="008521EF" w:rsidRPr="00BC3CA4" w:rsidRDefault="008521EF" w:rsidP="008521EF">
      <w:pPr>
        <w:rPr>
          <w:lang w:val="vi-VN"/>
        </w:rPr>
      </w:pPr>
      <w:r>
        <w:lastRenderedPageBreak/>
        <w:tab/>
        <w:t>burden ~ 4.08 -1.03 * res -0.33*insured</w:t>
      </w:r>
    </w:p>
    <w:p w14:paraId="20201BC6" w14:textId="77777777" w:rsidR="008521EF" w:rsidRPr="00C260AE" w:rsidRDefault="008521EF" w:rsidP="008521EF">
      <w:pPr>
        <w:rPr>
          <w:lang w:val="vi-VN"/>
        </w:rPr>
      </w:pPr>
      <w:r>
        <w:t>res c</w:t>
      </w:r>
      <w:r>
        <w:rPr>
          <w:lang w:val="vi-VN"/>
        </w:rPr>
        <w:t>ó ảnh hưởng đến finacial burden nhiều hơn insured</w:t>
      </w:r>
    </w:p>
    <w:p w14:paraId="0AD638E6" w14:textId="77777777" w:rsidR="008521EF" w:rsidRDefault="008521EF" w:rsidP="008521EF"/>
    <w:p w14:paraId="57518B59" w14:textId="77777777" w:rsidR="008521EF" w:rsidRDefault="008521EF" w:rsidP="008521EF">
      <w:proofErr w:type="spellStart"/>
      <w:proofErr w:type="gramStart"/>
      <w:r w:rsidRPr="00814965">
        <w:t>traceplot</w:t>
      </w:r>
      <w:proofErr w:type="spellEnd"/>
      <w:r w:rsidRPr="00814965">
        <w:t>(</w:t>
      </w:r>
      <w:proofErr w:type="spellStart"/>
      <w:proofErr w:type="gramEnd"/>
      <w:r w:rsidRPr="00814965">
        <w:t>fit,pars</w:t>
      </w:r>
      <w:proofErr w:type="spellEnd"/>
      <w:r w:rsidRPr="00814965">
        <w:t xml:space="preserve"> = c("</w:t>
      </w:r>
      <w:proofErr w:type="spellStart"/>
      <w:r w:rsidRPr="00814965">
        <w:t>alpha","b_res","b_insured","sigma</w:t>
      </w:r>
      <w:proofErr w:type="spellEnd"/>
      <w:r w:rsidRPr="00814965">
        <w:t xml:space="preserve">")) </w:t>
      </w:r>
    </w:p>
    <w:p w14:paraId="6E5BAD38" w14:textId="77777777" w:rsidR="008521EF" w:rsidRDefault="008521EF" w:rsidP="008521EF">
      <w:r>
        <w:rPr>
          <w:noProof/>
        </w:rPr>
        <w:drawing>
          <wp:inline distT="0" distB="0" distL="0" distR="0" wp14:anchorId="7C66D50F" wp14:editId="10088CB9">
            <wp:extent cx="5486400" cy="3379037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7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14005" w14:textId="77777777" w:rsidR="008521EF" w:rsidRDefault="008521EF" w:rsidP="008521EF">
      <w:pPr>
        <w:jc w:val="center"/>
      </w:pPr>
      <w:r>
        <w:t>MCMC chain</w:t>
      </w:r>
    </w:p>
    <w:p w14:paraId="06D1D144" w14:textId="77777777" w:rsidR="008521EF" w:rsidRDefault="008521EF" w:rsidP="008521EF"/>
    <w:p w14:paraId="3A55E230" w14:textId="77777777" w:rsidR="008521EF" w:rsidRDefault="008521EF" w:rsidP="008521EF"/>
    <w:p w14:paraId="0BD32608" w14:textId="77777777" w:rsidR="008521EF" w:rsidRDefault="008521EF" w:rsidP="008521EF"/>
    <w:p w14:paraId="3E66A52C" w14:textId="77777777" w:rsidR="008521EF" w:rsidRDefault="008521EF" w:rsidP="008521EF">
      <w:pPr>
        <w:rPr>
          <w:lang w:val="vi-VN"/>
        </w:rPr>
      </w:pPr>
      <w:r>
        <w:t>C</w:t>
      </w:r>
      <w:r>
        <w:rPr>
          <w:lang w:val="vi-VN"/>
        </w:rPr>
        <w:t>ác hệ số posterior</w:t>
      </w:r>
      <w:r>
        <w:t>s</w:t>
      </w:r>
      <w:r>
        <w:rPr>
          <w:lang w:val="vi-VN"/>
        </w:rPr>
        <w:t>:</w:t>
      </w:r>
    </w:p>
    <w:p w14:paraId="02DB5F88" w14:textId="77777777" w:rsidR="008521EF" w:rsidRDefault="008521EF" w:rsidP="008521EF">
      <w:pPr>
        <w:rPr>
          <w:lang w:val="vi-VN"/>
        </w:rPr>
      </w:pPr>
      <w:r w:rsidRPr="009078E9">
        <w:rPr>
          <w:lang w:val="vi-VN"/>
        </w:rPr>
        <w:t>stan_hist(fit,pars = params, bins = 50)</w:t>
      </w:r>
    </w:p>
    <w:p w14:paraId="34EC9004" w14:textId="77777777" w:rsidR="008521EF" w:rsidRDefault="008521EF" w:rsidP="008521EF">
      <w:pPr>
        <w:rPr>
          <w:lang w:val="vi-VN"/>
        </w:rPr>
      </w:pPr>
      <w:r>
        <w:rPr>
          <w:noProof/>
        </w:rPr>
        <w:drawing>
          <wp:inline distT="0" distB="0" distL="0" distR="0" wp14:anchorId="330B5AD1" wp14:editId="55A7D3F3">
            <wp:extent cx="5486400" cy="3402653"/>
            <wp:effectExtent l="0" t="0" r="0" b="127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B85A" w14:textId="77777777" w:rsidR="008521EF" w:rsidRDefault="008521EF" w:rsidP="008521EF">
      <w:pPr>
        <w:jc w:val="center"/>
        <w:rPr>
          <w:lang w:val="vi-VN"/>
        </w:rPr>
      </w:pPr>
      <w:r>
        <w:rPr>
          <w:lang w:val="vi-VN"/>
        </w:rPr>
        <w:t>Phân phối các hệ số hồi quy</w:t>
      </w:r>
    </w:p>
    <w:p w14:paraId="10764FCE" w14:textId="77777777" w:rsidR="008521EF" w:rsidRDefault="008521EF" w:rsidP="008521EF">
      <w:pPr>
        <w:jc w:val="center"/>
        <w:rPr>
          <w:lang w:val="vi-VN"/>
        </w:rPr>
      </w:pPr>
    </w:p>
    <w:p w14:paraId="25E05619" w14:textId="77777777" w:rsidR="008521EF" w:rsidRDefault="008521EF" w:rsidP="008521EF">
      <w:pPr>
        <w:jc w:val="center"/>
        <w:rPr>
          <w:lang w:val="vi-VN"/>
        </w:rPr>
      </w:pPr>
    </w:p>
    <w:p w14:paraId="2A53C2C4" w14:textId="77777777" w:rsidR="008521EF" w:rsidRDefault="008521EF" w:rsidP="008521EF">
      <w:pPr>
        <w:rPr>
          <w:lang w:val="vi-VN"/>
        </w:rPr>
      </w:pPr>
    </w:p>
    <w:p w14:paraId="6A63B031" w14:textId="77777777" w:rsidR="008521EF" w:rsidRDefault="008521EF" w:rsidP="008521EF">
      <w:pPr>
        <w:rPr>
          <w:lang w:val="vi-VN"/>
        </w:rPr>
      </w:pPr>
      <w:r>
        <w:rPr>
          <w:noProof/>
        </w:rPr>
        <w:drawing>
          <wp:inline distT="0" distB="0" distL="0" distR="0" wp14:anchorId="227AEAD2" wp14:editId="608F3016">
            <wp:extent cx="5486400" cy="3214688"/>
            <wp:effectExtent l="0" t="0" r="0" b="1143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4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B4396" w14:textId="77777777" w:rsidR="008521EF" w:rsidRDefault="008521EF" w:rsidP="008521EF">
      <w:pPr>
        <w:jc w:val="center"/>
        <w:rPr>
          <w:lang w:val="vi-VN"/>
        </w:rPr>
      </w:pPr>
      <w:r>
        <w:rPr>
          <w:lang w:val="vi-VN"/>
        </w:rPr>
        <w:t>Tương quan các hệ số trong mô hình</w:t>
      </w:r>
    </w:p>
    <w:p w14:paraId="670C87AA" w14:textId="77777777" w:rsidR="008521EF" w:rsidRDefault="008521EF" w:rsidP="008521EF">
      <w:pPr>
        <w:rPr>
          <w:lang w:val="vi-VN"/>
        </w:rPr>
      </w:pPr>
    </w:p>
    <w:p w14:paraId="66BD6B1C" w14:textId="77777777" w:rsidR="008521EF" w:rsidRDefault="008521EF" w:rsidP="008521EF">
      <w:pPr>
        <w:rPr>
          <w:lang w:val="vi-VN"/>
        </w:rPr>
      </w:pPr>
      <w:r>
        <w:rPr>
          <w:lang w:val="vi-VN"/>
        </w:rPr>
        <w:t>Pair tham số:</w:t>
      </w:r>
    </w:p>
    <w:p w14:paraId="0BC2EFA9" w14:textId="77777777" w:rsidR="008521EF" w:rsidRDefault="008521EF" w:rsidP="008521EF">
      <w:pPr>
        <w:rPr>
          <w:lang w:val="vi-VN"/>
        </w:rPr>
      </w:pPr>
      <w:r>
        <w:rPr>
          <w:noProof/>
        </w:rPr>
        <w:drawing>
          <wp:inline distT="0" distB="0" distL="0" distR="0" wp14:anchorId="7034A5DD" wp14:editId="2ECC0260">
            <wp:extent cx="5486400" cy="3402653"/>
            <wp:effectExtent l="0" t="0" r="0" b="127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0DBBE" w14:textId="77777777" w:rsidR="008521EF" w:rsidRDefault="008521EF" w:rsidP="008521EF">
      <w:pPr>
        <w:rPr>
          <w:lang w:val="vi-VN"/>
        </w:rPr>
      </w:pPr>
    </w:p>
    <w:p w14:paraId="14AAEE74" w14:textId="77777777" w:rsidR="008521EF" w:rsidRDefault="008521EF" w:rsidP="008521EF">
      <w:pPr>
        <w:rPr>
          <w:lang w:val="vi-VN"/>
        </w:rPr>
      </w:pPr>
    </w:p>
    <w:p w14:paraId="7C8A973A" w14:textId="77777777" w:rsidR="008521EF" w:rsidRPr="006539FD" w:rsidRDefault="008521EF" w:rsidP="008521EF">
      <w:pPr>
        <w:rPr>
          <w:lang w:val="vi-VN"/>
        </w:rPr>
      </w:pPr>
    </w:p>
    <w:p w14:paraId="6BD88A06" w14:textId="77777777" w:rsidR="008521EF" w:rsidRDefault="008521EF" w:rsidP="008521EF"/>
    <w:p w14:paraId="6D33EF0E" w14:textId="77777777" w:rsidR="008521EF" w:rsidRDefault="008521EF" w:rsidP="008521EF"/>
    <w:p w14:paraId="1E198A25" w14:textId="77777777" w:rsidR="0017127C" w:rsidRPr="004D12D7" w:rsidRDefault="0017127C">
      <w:pPr>
        <w:rPr>
          <w:lang w:val="vi-VN"/>
        </w:rPr>
      </w:pPr>
    </w:p>
    <w:sectPr w:rsidR="0017127C" w:rsidRPr="004D12D7" w:rsidSect="00004217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0F7982" w14:textId="77777777" w:rsidR="005A0533" w:rsidRDefault="005A0533" w:rsidP="00B05CB9">
      <w:r>
        <w:separator/>
      </w:r>
    </w:p>
  </w:endnote>
  <w:endnote w:type="continuationSeparator" w:id="0">
    <w:p w14:paraId="0B6D017F" w14:textId="77777777" w:rsidR="005A0533" w:rsidRDefault="005A0533" w:rsidP="00B05C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AAFF3C" w14:textId="77777777" w:rsidR="005A0533" w:rsidRDefault="005A0533" w:rsidP="00B05CB9">
      <w:r>
        <w:separator/>
      </w:r>
    </w:p>
  </w:footnote>
  <w:footnote w:type="continuationSeparator" w:id="0">
    <w:p w14:paraId="071FA375" w14:textId="77777777" w:rsidR="005A0533" w:rsidRDefault="005A0533" w:rsidP="00B05CB9"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rosoft Office User">
    <w15:presenceInfo w15:providerId="None" w15:userId="Microsoft Office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53C"/>
    <w:rsid w:val="00004217"/>
    <w:rsid w:val="00021194"/>
    <w:rsid w:val="000375ED"/>
    <w:rsid w:val="000417FF"/>
    <w:rsid w:val="00080853"/>
    <w:rsid w:val="000B4E0F"/>
    <w:rsid w:val="000D3FB6"/>
    <w:rsid w:val="000E0636"/>
    <w:rsid w:val="0010436B"/>
    <w:rsid w:val="001169EB"/>
    <w:rsid w:val="0014359D"/>
    <w:rsid w:val="001556C7"/>
    <w:rsid w:val="0017127C"/>
    <w:rsid w:val="00174DDC"/>
    <w:rsid w:val="00181AFD"/>
    <w:rsid w:val="001E0CF2"/>
    <w:rsid w:val="001E380B"/>
    <w:rsid w:val="001F4D54"/>
    <w:rsid w:val="002076A4"/>
    <w:rsid w:val="002366FF"/>
    <w:rsid w:val="0024336A"/>
    <w:rsid w:val="0024724B"/>
    <w:rsid w:val="00273005"/>
    <w:rsid w:val="002A3C8C"/>
    <w:rsid w:val="002F6F12"/>
    <w:rsid w:val="00307C65"/>
    <w:rsid w:val="00315BA6"/>
    <w:rsid w:val="00350DBD"/>
    <w:rsid w:val="00353748"/>
    <w:rsid w:val="003561A6"/>
    <w:rsid w:val="003778C3"/>
    <w:rsid w:val="003925A6"/>
    <w:rsid w:val="003D555B"/>
    <w:rsid w:val="00457585"/>
    <w:rsid w:val="00462A26"/>
    <w:rsid w:val="00491DB0"/>
    <w:rsid w:val="004A0485"/>
    <w:rsid w:val="004B5FD9"/>
    <w:rsid w:val="004D12D7"/>
    <w:rsid w:val="00516B4D"/>
    <w:rsid w:val="00532552"/>
    <w:rsid w:val="00540A97"/>
    <w:rsid w:val="00542168"/>
    <w:rsid w:val="00561E65"/>
    <w:rsid w:val="005910A8"/>
    <w:rsid w:val="005A0533"/>
    <w:rsid w:val="005E52C4"/>
    <w:rsid w:val="00614F02"/>
    <w:rsid w:val="00616242"/>
    <w:rsid w:val="006176D8"/>
    <w:rsid w:val="006E4AF3"/>
    <w:rsid w:val="006F7DC2"/>
    <w:rsid w:val="007304CE"/>
    <w:rsid w:val="00764D4B"/>
    <w:rsid w:val="0077444A"/>
    <w:rsid w:val="007965B3"/>
    <w:rsid w:val="007C7619"/>
    <w:rsid w:val="007D302D"/>
    <w:rsid w:val="007D3296"/>
    <w:rsid w:val="00813D60"/>
    <w:rsid w:val="00816625"/>
    <w:rsid w:val="008521EF"/>
    <w:rsid w:val="00857B51"/>
    <w:rsid w:val="00871F3F"/>
    <w:rsid w:val="008E43CC"/>
    <w:rsid w:val="008E4D42"/>
    <w:rsid w:val="008E60B4"/>
    <w:rsid w:val="008F0CB5"/>
    <w:rsid w:val="009E2F7A"/>
    <w:rsid w:val="009E4BD1"/>
    <w:rsid w:val="009F1302"/>
    <w:rsid w:val="00A03C87"/>
    <w:rsid w:val="00A61D18"/>
    <w:rsid w:val="00A71AFB"/>
    <w:rsid w:val="00AB1E99"/>
    <w:rsid w:val="00AC4817"/>
    <w:rsid w:val="00AC6E5D"/>
    <w:rsid w:val="00B03761"/>
    <w:rsid w:val="00B04C89"/>
    <w:rsid w:val="00B05CB9"/>
    <w:rsid w:val="00B12D92"/>
    <w:rsid w:val="00B15931"/>
    <w:rsid w:val="00B3604F"/>
    <w:rsid w:val="00B84700"/>
    <w:rsid w:val="00BA08FA"/>
    <w:rsid w:val="00BB5644"/>
    <w:rsid w:val="00BF3DDB"/>
    <w:rsid w:val="00C2507E"/>
    <w:rsid w:val="00C478C3"/>
    <w:rsid w:val="00C865E5"/>
    <w:rsid w:val="00C86E1A"/>
    <w:rsid w:val="00CA5AFA"/>
    <w:rsid w:val="00D32FCE"/>
    <w:rsid w:val="00D53491"/>
    <w:rsid w:val="00D80C59"/>
    <w:rsid w:val="00D90CF6"/>
    <w:rsid w:val="00DA198C"/>
    <w:rsid w:val="00DA1EFF"/>
    <w:rsid w:val="00DB7B95"/>
    <w:rsid w:val="00DD3336"/>
    <w:rsid w:val="00DE13E1"/>
    <w:rsid w:val="00DF45A3"/>
    <w:rsid w:val="00E04D32"/>
    <w:rsid w:val="00E332BD"/>
    <w:rsid w:val="00E67E89"/>
    <w:rsid w:val="00E716D4"/>
    <w:rsid w:val="00E71BAF"/>
    <w:rsid w:val="00E832C4"/>
    <w:rsid w:val="00E8653C"/>
    <w:rsid w:val="00E90421"/>
    <w:rsid w:val="00EA6E78"/>
    <w:rsid w:val="00EC4ADA"/>
    <w:rsid w:val="00EF2682"/>
    <w:rsid w:val="00F11515"/>
    <w:rsid w:val="00F25E3E"/>
    <w:rsid w:val="00F27CDD"/>
    <w:rsid w:val="00F60CDF"/>
    <w:rsid w:val="00F72122"/>
    <w:rsid w:val="00FF5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37ED0"/>
  <w15:chartTrackingRefBased/>
  <w15:docId w15:val="{B79D1AA6-E690-434A-837E-4466784EA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D555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521E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21EF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8E4D4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575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5758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7585"/>
    <w:rPr>
      <w:rFonts w:ascii="Courier New" w:eastAsia="Times New Roman" w:hAnsi="Courier New" w:cs="Courier New"/>
      <w:sz w:val="20"/>
      <w:szCs w:val="20"/>
    </w:rPr>
  </w:style>
  <w:style w:type="character" w:customStyle="1" w:styleId="identifier">
    <w:name w:val="identifier"/>
    <w:basedOn w:val="DefaultParagraphFont"/>
    <w:rsid w:val="00457585"/>
  </w:style>
  <w:style w:type="character" w:customStyle="1" w:styleId="operator">
    <w:name w:val="operator"/>
    <w:basedOn w:val="DefaultParagraphFont"/>
    <w:rsid w:val="00457585"/>
  </w:style>
  <w:style w:type="character" w:customStyle="1" w:styleId="paren">
    <w:name w:val="paren"/>
    <w:basedOn w:val="DefaultParagraphFont"/>
    <w:rsid w:val="00457585"/>
  </w:style>
  <w:style w:type="character" w:customStyle="1" w:styleId="string">
    <w:name w:val="string"/>
    <w:basedOn w:val="DefaultParagraphFont"/>
    <w:rsid w:val="00BF3DDB"/>
  </w:style>
  <w:style w:type="paragraph" w:styleId="Header">
    <w:name w:val="header"/>
    <w:basedOn w:val="Normal"/>
    <w:link w:val="HeaderChar"/>
    <w:uiPriority w:val="99"/>
    <w:unhideWhenUsed/>
    <w:rsid w:val="00B05CB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05CB9"/>
  </w:style>
  <w:style w:type="paragraph" w:styleId="Footer">
    <w:name w:val="footer"/>
    <w:basedOn w:val="Normal"/>
    <w:link w:val="FooterChar"/>
    <w:uiPriority w:val="99"/>
    <w:unhideWhenUsed/>
    <w:rsid w:val="00B05CB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05C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991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3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microsoft.com/office/2011/relationships/people" Target="people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tiff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8</Pages>
  <Words>1068</Words>
  <Characters>6089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116</cp:revision>
  <dcterms:created xsi:type="dcterms:W3CDTF">2020-03-03T01:22:00Z</dcterms:created>
  <dcterms:modified xsi:type="dcterms:W3CDTF">2020-03-24T10:51:00Z</dcterms:modified>
</cp:coreProperties>
</file>