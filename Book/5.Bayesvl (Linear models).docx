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Default="00B945B5">
      <w:pPr>
        <w:rPr>
          <w:ins w:id="19" w:author="Microsoft Office User" w:date="2020-03-26T11:21:00Z"/>
        </w:rPr>
      </w:pPr>
      <w:ins w:id="20" w:author="Microsoft Office User" w:date="2020-03-26T11:20:00Z">
        <w:r w:rsidRPr="00B945B5">
          <w:rPr>
            <w:lang w:val="vi-VN"/>
          </w:rPr>
          <w:t>Simple linear regression</w:t>
        </w:r>
        <w:r>
          <w:t>:</w:t>
        </w:r>
      </w:ins>
    </w:p>
    <w:p w14:paraId="65479676" w14:textId="55283AB5" w:rsidR="00A4407E" w:rsidRDefault="00A4407E">
      <w:pPr>
        <w:rPr>
          <w:ins w:id="21" w:author="Microsoft Office User" w:date="2020-03-26T11:29:00Z"/>
          <w:lang w:val="vi-VN"/>
        </w:rPr>
      </w:pPr>
      <w:proofErr w:type="spellStart"/>
      <w:ins w:id="22" w:author="Microsoft Office User" w:date="2020-03-26T11:21:00Z">
        <w:r w:rsidRPr="00A4407E">
          <w:t>Chúng</w:t>
        </w:r>
        <w:proofErr w:type="spellEnd"/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3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4" w:author="Microsoft Office User" w:date="2020-03-26T11:22:00Z">
        <w:r w:rsidR="00B63606">
          <w:rPr>
            <w:lang w:val="vi-VN"/>
          </w:rPr>
          <w:t>.</w:t>
        </w:r>
      </w:ins>
      <w:ins w:id="25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26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27" w:author="Microsoft Office User" w:date="2020-03-26T11:25:00Z">
        <w:r w:rsidR="00616469">
          <w:rPr>
            <w:lang w:val="vi-VN"/>
          </w:rPr>
          <w:t>,</w:t>
        </w:r>
      </w:ins>
      <w:ins w:id="28" w:author="Microsoft Office User" w:date="2020-03-26T11:24:00Z">
        <w:r w:rsidR="00616469">
          <w:rPr>
            <w:lang w:val="vi-VN"/>
          </w:rPr>
          <w:t xml:space="preserve"> càng </w:t>
        </w:r>
      </w:ins>
      <w:ins w:id="29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0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1" w:author="Microsoft Office User" w:date="2020-03-26T11:29:00Z">
        <w:r w:rsidR="00641FCF">
          <w:rPr>
            <w:lang w:val="vi-VN"/>
          </w:rPr>
          <w:t xml:space="preserve"> </w:t>
        </w:r>
      </w:ins>
      <w:ins w:id="32" w:author="Microsoft Office User" w:date="2020-03-26T13:28:00Z">
        <w:r w:rsidR="00B83D5C" w:rsidRPr="00B83D5C">
          <w:rPr>
            <w:lang w:val="vi-VN"/>
            <w:rPrChange w:id="33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4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5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36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37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38" w:author="Microsoft Office User" w:date="2020-03-26T11:22:00Z"/>
          <w:lang w:val="vi-VN"/>
        </w:rPr>
      </w:pPr>
      <w:ins w:id="39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0" w:author="Microsoft Office User" w:date="2020-03-26T11:30:00Z">
        <w:r w:rsidR="003B368A">
          <w:rPr>
            <w:lang w:val="vi-VN"/>
          </w:rPr>
          <w:t>giá thế nào là “</w:t>
        </w:r>
      </w:ins>
      <w:ins w:id="41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2" w:author="Microsoft Office User" w:date="2020-03-26T11:30:00Z">
        <w:r w:rsidR="003B368A">
          <w:rPr>
            <w:lang w:val="vi-VN"/>
          </w:rPr>
          <w:t>”</w:t>
        </w:r>
      </w:ins>
      <w:ins w:id="43" w:author="Microsoft Office User" w:date="2020-03-26T13:29:00Z">
        <w:r w:rsidR="00420143">
          <w:rPr>
            <w:lang w:val="vi-VN"/>
          </w:rPr>
          <w:t xml:space="preserve"> (best fit)</w:t>
        </w:r>
      </w:ins>
      <w:ins w:id="44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5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46" w:author="Microsoft Office User" w:date="2020-03-26T11:31:00Z"/>
          <w:lang w:val="vi-VN"/>
        </w:rPr>
      </w:pPr>
      <w:ins w:id="47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48" w:author="Microsoft Office User" w:date="2020-03-26T13:30:00Z"/>
          <w:lang w:val="vi-VN"/>
        </w:rPr>
      </w:pPr>
      <w:ins w:id="49" w:author="Microsoft Office User" w:date="2020-03-26T11:31:00Z">
        <w:r>
          <w:rPr>
            <w:lang w:val="vi-VN"/>
          </w:rPr>
          <w:t>$$y = \alpha +</w:t>
        </w:r>
      </w:ins>
      <w:ins w:id="50" w:author="Microsoft Office User" w:date="2020-03-26T11:32:00Z">
        <w:r>
          <w:rPr>
            <w:lang w:val="vi-VN"/>
          </w:rPr>
          <w:t xml:space="preserve"> \beta x</w:t>
        </w:r>
      </w:ins>
      <w:ins w:id="51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 w:rsidP="004567F7">
      <w:pPr>
        <w:jc w:val="center"/>
        <w:rPr>
          <w:ins w:id="52" w:author="Microsoft Office User" w:date="2020-03-26T11:31:00Z"/>
          <w:lang w:val="vi-VN"/>
        </w:rPr>
        <w:pPrChange w:id="53" w:author="Microsoft Office User" w:date="2020-03-26T11:32:00Z">
          <w:pPr/>
        </w:pPrChange>
      </w:pPr>
    </w:p>
    <w:p w14:paraId="37701FB5" w14:textId="3B4D1C5D" w:rsidR="004567F7" w:rsidRPr="003A5BDB" w:rsidRDefault="004567F7">
      <w:pPr>
        <w:rPr>
          <w:ins w:id="54" w:author="Microsoft Office User" w:date="2020-03-26T11:33:00Z"/>
          <w:rPrChange w:id="55" w:author="Microsoft Office User" w:date="2020-03-26T13:31:00Z">
            <w:rPr>
              <w:ins w:id="56" w:author="Microsoft Office User" w:date="2020-03-26T11:33:00Z"/>
              <w:lang w:val="vi-VN"/>
            </w:rPr>
          </w:rPrChange>
        </w:rPr>
      </w:pPr>
      <w:ins w:id="57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58" w:author="Microsoft Office User" w:date="2020-03-26T11:33:00Z">
        <w:r>
          <w:rPr>
            <w:lang w:val="vi-VN"/>
          </w:rPr>
          <w:t>$$\alpha$$ là hệ số</w:t>
        </w:r>
      </w:ins>
      <w:ins w:id="59" w:author="Microsoft Office User" w:date="2020-03-26T12:02:00Z">
        <w:r w:rsidR="008D1E8F">
          <w:rPr>
            <w:lang w:val="vi-VN"/>
          </w:rPr>
          <w:t xml:space="preserve"> cắt</w:t>
        </w:r>
      </w:ins>
      <w:ins w:id="60" w:author="Microsoft Office User" w:date="2020-03-26T11:33:00Z">
        <w:r>
          <w:rPr>
            <w:lang w:val="vi-VN"/>
          </w:rPr>
          <w:t xml:space="preserve"> intercept</w:t>
        </w:r>
      </w:ins>
      <w:ins w:id="61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2" w:author="Microsoft Office User" w:date="2020-03-26T11:22:00Z"/>
          <w:lang w:val="vi-VN"/>
        </w:rPr>
      </w:pPr>
      <w:ins w:id="63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4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5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6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7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68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69" w:author="Microsoft Office User" w:date="2020-03-26T11:35:00Z"/>
          <w:lang w:val="vi-VN"/>
        </w:rPr>
      </w:pPr>
      <w:ins w:id="70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1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2" w:author="Microsoft Office User" w:date="2020-03-26T11:54:00Z">
        <w:r w:rsidR="00705BCC" w:rsidRPr="00705BCC">
          <w:rPr>
            <w:lang w:val="vi-VN"/>
            <w:rPrChange w:id="73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4" w:author="Microsoft Office User" w:date="2020-03-26T11:36:00Z">
        <w:r>
          <w:rPr>
            <w:lang w:val="vi-VN"/>
          </w:rPr>
          <w:t>error</w:t>
        </w:r>
      </w:ins>
      <w:ins w:id="75" w:author="Microsoft Office User" w:date="2020-03-26T11:54:00Z">
        <w:r w:rsidR="00705BCC">
          <w:rPr>
            <w:lang w:val="vi-VN"/>
          </w:rPr>
          <w:t>)</w:t>
        </w:r>
      </w:ins>
      <w:ins w:id="76" w:author="Microsoft Office User" w:date="2020-03-26T11:58:00Z">
        <w:r w:rsidR="004B4635">
          <w:rPr>
            <w:lang w:val="vi-VN"/>
          </w:rPr>
          <w:t xml:space="preserve"> hay còn </w:t>
        </w:r>
      </w:ins>
      <w:ins w:id="77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78" w:author="Microsoft Office User" w:date="2020-03-26T11:54:00Z">
        <w:r w:rsidR="006E51CF">
          <w:rPr>
            <w:lang w:val="vi-VN"/>
          </w:rPr>
          <w:t xml:space="preserve"> </w:t>
        </w:r>
      </w:ins>
      <w:ins w:id="79" w:author="Microsoft Office User" w:date="2020-03-26T11:36:00Z">
        <w:r>
          <w:rPr>
            <w:lang w:val="vi-VN"/>
          </w:rPr>
          <w:t>$$\epsilon</w:t>
        </w:r>
      </w:ins>
      <w:ins w:id="80" w:author="Microsoft Office User" w:date="2020-03-26T11:38:00Z">
        <w:r w:rsidR="00F53448">
          <w:rPr>
            <w:lang w:val="vi-VN"/>
          </w:rPr>
          <w:t>_</w:t>
        </w:r>
      </w:ins>
      <w:ins w:id="81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2" w:author="Microsoft Office User" w:date="2020-03-26T11:38:00Z"/>
          <w:lang w:val="vi-VN"/>
        </w:rPr>
      </w:pPr>
      <w:ins w:id="83" w:author="Microsoft Office User" w:date="2020-03-26T11:38:00Z">
        <w:r>
          <w:rPr>
            <w:lang w:val="vi-VN"/>
          </w:rPr>
          <w:t>$$y_i = \alpha + \beta x_i + \</w:t>
        </w:r>
      </w:ins>
      <w:proofErr w:type="spellStart"/>
      <w:ins w:id="84" w:author="Microsoft Office User" w:date="2020-03-26T11:39:00Z">
        <w:r>
          <w:t>epsilon_i</w:t>
        </w:r>
      </w:ins>
      <w:proofErr w:type="spellEnd"/>
      <w:ins w:id="85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6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7" w:author="Microsoft Office User" w:date="2020-03-26T11:21:00Z"/>
          <w:lang w:val="vi-VN"/>
        </w:rPr>
      </w:pPr>
      <w:ins w:id="88" w:author="Microsoft Office User" w:date="2020-03-26T11:48:00Z">
        <w:r>
          <w:rPr>
            <w:lang w:val="vi-VN"/>
          </w:rPr>
          <w:t xml:space="preserve">Có thể </w:t>
        </w:r>
      </w:ins>
      <w:ins w:id="89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0" w:author="Microsoft Office User" w:date="2020-03-26T11:50:00Z">
        <w:r>
          <w:rPr>
            <w:lang w:val="vi-VN"/>
          </w:rPr>
          <w:t>$$ và $$\beta$$</w:t>
        </w:r>
      </w:ins>
      <w:ins w:id="91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2" w:author="Microsoft Office User" w:date="2020-03-26T11:22:00Z"/>
          <w:lang w:val="vi-VN"/>
        </w:rPr>
      </w:pPr>
      <w:ins w:id="93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4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5" w:author="Microsoft Office User" w:date="2020-03-26T12:01:00Z">
        <w:r w:rsidR="00DF2B48">
          <w:rPr>
            <w:lang w:val="vi-VN"/>
          </w:rPr>
          <w:t xml:space="preserve"> (OLS)</w:t>
        </w:r>
      </w:ins>
      <w:ins w:id="96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7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98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99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0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B519A9" w:rsidRDefault="005322F6">
      <w:pPr>
        <w:rPr>
          <w:rPrChange w:id="101" w:author="Microsoft Office User" w:date="2020-03-26T12:03:00Z">
            <w:rPr>
              <w:lang w:val="vi-VN"/>
            </w:rPr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2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3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4" w:author="Microsoft Office User" w:date="2020-03-24T17:15:00Z"/>
                <w:lang w:val="vi-VN"/>
              </w:rPr>
            </w:pPr>
            <w:ins w:id="105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6" w:author="Microsoft Office User" w:date="2020-03-24T17:15:00Z"/>
                <w:lang w:val="vi-VN"/>
              </w:rPr>
            </w:pPr>
            <w:ins w:id="107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8" w:author="Microsoft Office User" w:date="2020-03-24T17:15:00Z"/>
                <w:rPrChange w:id="109" w:author="Microsoft Office User" w:date="2020-03-24T17:15:00Z">
                  <w:rPr>
                    <w:ins w:id="110" w:author="Microsoft Office User" w:date="2020-03-24T17:15:00Z"/>
                    <w:lang w:val="vi-VN"/>
                  </w:rPr>
                </w:rPrChange>
              </w:rPr>
            </w:pPr>
            <w:ins w:id="111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2" w:author="Microsoft Office User" w:date="2020-03-24T17:17:00Z"/>
          <w:lang w:val="vi-VN"/>
        </w:rPr>
      </w:pPr>
      <w:ins w:id="113" w:author="Microsoft Office User" w:date="2020-03-24T17:15:00Z">
        <w:r>
          <w:rPr>
            <w:lang w:val="vi-VN"/>
          </w:rPr>
          <w:t xml:space="preserve">Đây là </w:t>
        </w:r>
      </w:ins>
      <w:del w:id="114" w:author="Microsoft Office User" w:date="2020-03-24T17:15:00Z">
        <w:r w:rsidR="0014359D" w:rsidDel="000E0636">
          <w:rPr>
            <w:lang w:val="vi-VN"/>
          </w:rPr>
          <w:delText>B</w:delText>
        </w:r>
      </w:del>
      <w:ins w:id="115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6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7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8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19" w:author="Microsoft Office User" w:date="2020-03-26T13:17:00Z"/>
          <w:lang w:val="vi-VN"/>
        </w:rPr>
      </w:pPr>
      <w:ins w:id="120" w:author="Microsoft Office User" w:date="2020-03-26T13:17:00Z">
        <w:r>
          <w:rPr>
            <w:lang w:val="vi-VN"/>
          </w:rPr>
          <w:t>Vẽ</w:t>
        </w:r>
      </w:ins>
      <w:ins w:id="121" w:author="Microsoft Office User" w:date="2020-03-26T13:18:00Z">
        <w:r w:rsidR="008D14E3">
          <w:rPr>
            <w:lang w:val="vi-VN"/>
          </w:rPr>
          <w:t xml:space="preserve"> thử</w:t>
        </w:r>
      </w:ins>
      <w:ins w:id="122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3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4" w:author="Microsoft Office User" w:date="2020-03-26T13:20:00Z"/>
                <w:lang w:val="vi-VN"/>
              </w:rPr>
            </w:pPr>
            <w:ins w:id="125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6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  <w:ins w:id="128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29" w:author="Microsoft Office User" w:date="2020-03-26T13:20:00Z"/>
                <w:lang w:val="vi-VN"/>
              </w:rPr>
            </w:pPr>
            <w:ins w:id="130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1" w:author="Microsoft Office User" w:date="2020-03-26T13:51:00Z">
              <w:r w:rsidR="007704D4">
                <w:t>speed</w:t>
              </w:r>
            </w:ins>
            <w:ins w:id="132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proofErr w:type="spellStart"/>
            <w:ins w:id="133" w:author="Microsoft Office User" w:date="2020-03-26T13:51:00Z">
              <w:r w:rsidR="0068116C">
                <w:t>dist</w:t>
              </w:r>
            </w:ins>
            <w:proofErr w:type="spellEnd"/>
            <w:ins w:id="134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5" w:author="Microsoft Office User" w:date="2020-03-26T13:17:00Z"/>
                <w:rPrChange w:id="136" w:author="Microsoft Office User" w:date="2020-03-26T13:18:00Z">
                  <w:rPr>
                    <w:ins w:id="137" w:author="Microsoft Office User" w:date="2020-03-26T13:17:00Z"/>
                    <w:lang w:val="vi-VN"/>
                  </w:rPr>
                </w:rPrChange>
              </w:rPr>
            </w:pPr>
            <w:ins w:id="138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39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0" w:author="Microsoft Office User" w:date="2020-03-26T13:21:00Z"/>
          <w:lang w:val="vi-VN"/>
        </w:rPr>
      </w:pPr>
      <w:ins w:id="141" w:author="Microsoft Office User" w:date="2020-03-26T13:41:00Z">
        <w:r w:rsidRPr="002F1322">
          <w:rPr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Default="00230C16" w:rsidP="00230C16">
      <w:pPr>
        <w:jc w:val="center"/>
        <w:rPr>
          <w:ins w:id="142" w:author="Microsoft Office User" w:date="2020-03-26T13:22:00Z"/>
        </w:rPr>
      </w:pPr>
      <w:ins w:id="143" w:author="Microsoft Office User" w:date="2020-03-26T13:22:00Z">
        <w:r>
          <w:t>Fig 5.1</w:t>
        </w:r>
      </w:ins>
    </w:p>
    <w:p w14:paraId="37A7DE98" w14:textId="77777777" w:rsidR="00230C16" w:rsidRPr="00230C16" w:rsidRDefault="00230C16" w:rsidP="00230C16">
      <w:pPr>
        <w:jc w:val="center"/>
        <w:rPr>
          <w:ins w:id="144" w:author="Microsoft Office User" w:date="2020-03-26T13:21:00Z"/>
          <w:rPrChange w:id="145" w:author="Microsoft Office User" w:date="2020-03-26T13:22:00Z">
            <w:rPr>
              <w:ins w:id="146" w:author="Microsoft Office User" w:date="2020-03-26T13:21:00Z"/>
              <w:lang w:val="vi-VN"/>
            </w:rPr>
          </w:rPrChange>
        </w:rPr>
        <w:pPrChange w:id="147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48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49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0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1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67875C4F" w:rsidR="00315BA6" w:rsidRPr="00BC327D" w:rsidRDefault="00BC327D">
      <w:pPr>
        <w:jc w:val="center"/>
        <w:rPr>
          <w:rPrChange w:id="152" w:author="Microsoft Office User" w:date="2020-03-26T13:50:00Z">
            <w:rPr>
              <w:lang w:val="vi-VN"/>
            </w:rPr>
          </w:rPrChange>
        </w:rPr>
        <w:pPrChange w:id="153" w:author="Microsoft Office User" w:date="2020-03-24T14:09:00Z">
          <w:pPr/>
        </w:pPrChange>
      </w:pPr>
      <w:ins w:id="154" w:author="Microsoft Office User" w:date="2020-03-26T13:50:00Z">
        <w:r>
          <w:t>$$</w:t>
        </w:r>
        <w:proofErr w:type="spellStart"/>
        <w:r>
          <w:t>y_dist</w:t>
        </w:r>
        <w:proofErr w:type="spellEnd"/>
        <w:r>
          <w:t xml:space="preserve"> = \</w:t>
        </w:r>
        <w:proofErr w:type="spellStart"/>
        <w:r>
          <w:t>alpha_speed</w:t>
        </w:r>
        <w:proofErr w:type="spellEnd"/>
        <w:r>
          <w:t xml:space="preserve"> + \</w:t>
        </w:r>
        <w:proofErr w:type="spellStart"/>
        <w:r>
          <w:t>beta_speed</w:t>
        </w:r>
        <w:proofErr w:type="spellEnd"/>
        <w:r>
          <w:t xml:space="preserve"> </w:t>
        </w:r>
        <w:proofErr w:type="spellStart"/>
        <w:r>
          <w:t>x_speed</w:t>
        </w:r>
        <w:proofErr w:type="spellEnd"/>
        <w:r>
          <w:t>$$</w:t>
        </w:r>
      </w:ins>
    </w:p>
    <w:p w14:paraId="687EA5A0" w14:textId="71C5650E" w:rsidR="00F60CDF" w:rsidRDefault="00F60CDF">
      <w:pPr>
        <w:rPr>
          <w:ins w:id="155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56" w:author="Microsoft Office User" w:date="2020-03-24T14:09:00Z"/>
          <w:lang w:val="vi-VN"/>
        </w:rPr>
      </w:pPr>
      <w:ins w:id="157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58" w:author="Microsoft Office User" w:date="2020-03-26T13:51:00Z">
        <w:r w:rsidR="00BC772A" w:rsidRPr="00BC772A">
          <w:rPr>
            <w:lang w:val="vi-VN"/>
            <w:rPrChange w:id="159" w:author="Microsoft Office User" w:date="2020-03-26T13:51:00Z">
              <w:rPr/>
            </w:rPrChange>
          </w:rPr>
          <w:t>$$\alpha_speed$$</w:t>
        </w:r>
      </w:ins>
      <w:ins w:id="160" w:author="Microsoft Office User" w:date="2020-03-24T14:09:00Z">
        <w:r>
          <w:rPr>
            <w:lang w:val="vi-VN"/>
          </w:rPr>
          <w:t xml:space="preserve"> và </w:t>
        </w:r>
      </w:ins>
      <w:ins w:id="161" w:author="Microsoft Office User" w:date="2020-03-26T13:51:00Z">
        <w:r w:rsidR="00BC772A" w:rsidRPr="00BC772A">
          <w:rPr>
            <w:lang w:val="vi-VN"/>
            <w:rPrChange w:id="162" w:author="Microsoft Office User" w:date="2020-03-26T13:51:00Z">
              <w:rPr/>
            </w:rPrChange>
          </w:rPr>
          <w:t>$$\beta_speed$$</w:t>
        </w:r>
      </w:ins>
      <w:ins w:id="163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64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65" w:author="Microsoft Office User" w:date="2020-03-26T13:23:00Z">
            <w:rPr>
              <w:ins w:id="166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67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68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6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170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1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177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8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179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0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181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182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3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4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5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186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187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18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18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190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191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192" w:author="Microsoft Office User" w:date="2020-03-26T13:23:00Z"/>
                <w:lang w:val="vi-VN"/>
              </w:rPr>
            </w:pPr>
            <w:del w:id="193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194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19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19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19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0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0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0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0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0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0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1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1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1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1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1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2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2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24" w:author="Microsoft Office User" w:date="2020-03-26T11:47:00Z"/>
                <w:rFonts w:ascii="Courier New" w:hAnsi="Courier New" w:cs="Courier New"/>
                <w:sz w:val="20"/>
                <w:lang w:val="vi-VN"/>
                <w:rPrChange w:id="225" w:author="Microsoft Office User" w:date="2020-03-26T13:26:00Z">
                  <w:rPr>
                    <w:del w:id="226" w:author="Microsoft Office User" w:date="2020-03-26T11:47:00Z"/>
                    <w:lang w:val="vi-VN"/>
                  </w:rPr>
                </w:rPrChange>
              </w:rPr>
            </w:pPr>
            <w:ins w:id="22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28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29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30" w:author="Microsoft Office User" w:date="2020-03-26T11:47:00Z"/>
                <w:rFonts w:ascii="Courier New" w:hAnsi="Courier New" w:cs="Courier New"/>
                <w:sz w:val="20"/>
                <w:lang w:val="vi-VN"/>
                <w:rPrChange w:id="231" w:author="Microsoft Office User" w:date="2020-03-26T13:26:00Z">
                  <w:rPr>
                    <w:del w:id="232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33" w:author="Microsoft Office User" w:date="2020-03-26T13:24:00Z"/>
                <w:rFonts w:ascii="Courier New" w:hAnsi="Courier New" w:cs="Courier New"/>
                <w:sz w:val="20"/>
                <w:lang w:val="vi-VN"/>
                <w:rPrChange w:id="234" w:author="Microsoft Office User" w:date="2020-03-26T13:26:00Z">
                  <w:rPr>
                    <w:del w:id="235" w:author="Microsoft Office User" w:date="2020-03-26T13:24:00Z"/>
                    <w:lang w:val="vi-VN"/>
                  </w:rPr>
                </w:rPrChange>
              </w:rPr>
            </w:pPr>
            <w:del w:id="23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37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38" w:author="Microsoft Office User" w:date="2020-03-26T13:24:00Z"/>
                <w:rFonts w:ascii="Courier New" w:hAnsi="Courier New" w:cs="Courier New"/>
                <w:sz w:val="20"/>
                <w:lang w:val="vi-VN"/>
                <w:rPrChange w:id="239" w:author="Microsoft Office User" w:date="2020-03-26T13:26:00Z">
                  <w:rPr>
                    <w:del w:id="240" w:author="Microsoft Office User" w:date="2020-03-26T13:24:00Z"/>
                    <w:lang w:val="vi-VN"/>
                  </w:rPr>
                </w:rPrChange>
              </w:rPr>
            </w:pPr>
            <w:del w:id="24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42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43" w:author="Microsoft Office User" w:date="2020-03-26T13:24:00Z"/>
                <w:rFonts w:ascii="Courier New" w:hAnsi="Courier New" w:cs="Courier New"/>
                <w:sz w:val="20"/>
                <w:lang w:val="vi-VN"/>
                <w:rPrChange w:id="244" w:author="Microsoft Office User" w:date="2020-03-26T13:26:00Z">
                  <w:rPr>
                    <w:del w:id="245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46" w:author="Microsoft Office User" w:date="2020-03-26T13:24:00Z"/>
                <w:rFonts w:ascii="Courier New" w:hAnsi="Courier New" w:cs="Courier New"/>
                <w:sz w:val="20"/>
                <w:lang w:val="vi-VN"/>
                <w:rPrChange w:id="247" w:author="Microsoft Office User" w:date="2020-03-26T13:26:00Z">
                  <w:rPr>
                    <w:del w:id="248" w:author="Microsoft Office User" w:date="2020-03-26T13:24:00Z"/>
                    <w:lang w:val="vi-VN"/>
                  </w:rPr>
                </w:rPrChange>
              </w:rPr>
            </w:pPr>
            <w:del w:id="24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0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51" w:author="Microsoft Office User" w:date="2020-03-26T13:24:00Z"/>
                <w:rFonts w:ascii="Courier New" w:hAnsi="Courier New" w:cs="Courier New"/>
                <w:sz w:val="20"/>
                <w:lang w:val="vi-VN"/>
                <w:rPrChange w:id="252" w:author="Microsoft Office User" w:date="2020-03-26T13:26:00Z">
                  <w:rPr>
                    <w:del w:id="253" w:author="Microsoft Office User" w:date="2020-03-26T13:24:00Z"/>
                    <w:lang w:val="vi-VN"/>
                  </w:rPr>
                </w:rPrChange>
              </w:rPr>
            </w:pPr>
            <w:del w:id="25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56" w:author="Microsoft Office User" w:date="2020-03-26T13:24:00Z"/>
                <w:rFonts w:ascii="Courier New" w:hAnsi="Courier New" w:cs="Courier New"/>
                <w:sz w:val="20"/>
                <w:lang w:val="vi-VN"/>
                <w:rPrChange w:id="257" w:author="Microsoft Office User" w:date="2020-03-26T13:26:00Z">
                  <w:rPr>
                    <w:del w:id="258" w:author="Microsoft Office User" w:date="2020-03-26T13:24:00Z"/>
                    <w:lang w:val="vi-VN"/>
                  </w:rPr>
                </w:rPrChange>
              </w:rPr>
            </w:pPr>
            <w:del w:id="25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0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61" w:author="Microsoft Office User" w:date="2020-03-26T13:24:00Z"/>
                <w:rFonts w:ascii="Courier New" w:hAnsi="Courier New" w:cs="Courier New"/>
                <w:sz w:val="20"/>
                <w:lang w:val="vi-VN"/>
                <w:rPrChange w:id="262" w:author="Microsoft Office User" w:date="2020-03-26T13:26:00Z">
                  <w:rPr>
                    <w:del w:id="263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64" w:author="Microsoft Office User" w:date="2020-03-26T13:24:00Z"/>
                <w:rFonts w:ascii="Courier New" w:hAnsi="Courier New" w:cs="Courier New"/>
                <w:sz w:val="20"/>
                <w:lang w:val="vi-VN"/>
                <w:rPrChange w:id="265" w:author="Microsoft Office User" w:date="2020-03-26T13:26:00Z">
                  <w:rPr>
                    <w:del w:id="266" w:author="Microsoft Office User" w:date="2020-03-26T13:24:00Z"/>
                    <w:lang w:val="vi-VN"/>
                  </w:rPr>
                </w:rPrChange>
              </w:rPr>
            </w:pPr>
            <w:del w:id="26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8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69" w:author="Microsoft Office User" w:date="2020-03-26T13:24:00Z"/>
                <w:rFonts w:ascii="Courier New" w:hAnsi="Courier New" w:cs="Courier New"/>
                <w:sz w:val="20"/>
                <w:lang w:val="vi-VN"/>
                <w:rPrChange w:id="270" w:author="Microsoft Office User" w:date="2020-03-26T13:26:00Z">
                  <w:rPr>
                    <w:del w:id="271" w:author="Microsoft Office User" w:date="2020-03-26T13:24:00Z"/>
                    <w:lang w:val="vi-VN"/>
                  </w:rPr>
                </w:rPrChange>
              </w:rPr>
            </w:pPr>
            <w:del w:id="27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3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274" w:author="Microsoft Office User" w:date="2020-03-26T13:24:00Z"/>
                <w:rFonts w:ascii="Courier New" w:hAnsi="Courier New" w:cs="Courier New"/>
                <w:sz w:val="20"/>
                <w:lang w:val="vi-VN"/>
                <w:rPrChange w:id="275" w:author="Microsoft Office User" w:date="2020-03-26T13:26:00Z">
                  <w:rPr>
                    <w:del w:id="276" w:author="Microsoft Office User" w:date="2020-03-26T13:24:00Z"/>
                    <w:lang w:val="vi-VN"/>
                  </w:rPr>
                </w:rPrChange>
              </w:rPr>
            </w:pPr>
            <w:del w:id="27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8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279" w:author="Microsoft Office User" w:date="2020-03-26T13:24:00Z"/>
                <w:rFonts w:ascii="Courier New" w:hAnsi="Courier New" w:cs="Courier New"/>
                <w:sz w:val="20"/>
                <w:lang w:val="vi-VN"/>
                <w:rPrChange w:id="280" w:author="Microsoft Office User" w:date="2020-03-26T13:26:00Z">
                  <w:rPr>
                    <w:del w:id="281" w:author="Microsoft Office User" w:date="2020-03-26T13:24:00Z"/>
                    <w:lang w:val="vi-VN"/>
                  </w:rPr>
                </w:rPrChange>
              </w:rPr>
            </w:pPr>
            <w:del w:id="28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3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284" w:author="Microsoft Office User" w:date="2020-03-26T13:24:00Z"/>
                <w:rFonts w:ascii="Courier New" w:hAnsi="Courier New" w:cs="Courier New"/>
                <w:sz w:val="20"/>
                <w:lang w:val="vi-VN"/>
                <w:rPrChange w:id="285" w:author="Microsoft Office User" w:date="2020-03-26T13:26:00Z">
                  <w:rPr>
                    <w:del w:id="286" w:author="Microsoft Office User" w:date="2020-03-26T13:24:00Z"/>
                    <w:lang w:val="vi-VN"/>
                  </w:rPr>
                </w:rPrChange>
              </w:rPr>
            </w:pPr>
            <w:del w:id="28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8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289" w:author="Microsoft Office User" w:date="2020-03-26T13:24:00Z"/>
                <w:rFonts w:ascii="Courier New" w:hAnsi="Courier New" w:cs="Courier New"/>
                <w:sz w:val="20"/>
                <w:lang w:val="vi-VN"/>
                <w:rPrChange w:id="290" w:author="Microsoft Office User" w:date="2020-03-26T13:26:00Z">
                  <w:rPr>
                    <w:del w:id="291" w:author="Microsoft Office User" w:date="2020-03-26T13:24:00Z"/>
                    <w:lang w:val="vi-VN"/>
                  </w:rPr>
                </w:rPrChange>
              </w:rPr>
            </w:pPr>
            <w:del w:id="29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3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294" w:author="Microsoft Office User" w:date="2020-03-26T13:24:00Z"/>
                <w:rFonts w:ascii="Courier New" w:hAnsi="Courier New" w:cs="Courier New"/>
                <w:sz w:val="20"/>
                <w:lang w:val="vi-VN"/>
                <w:rPrChange w:id="295" w:author="Microsoft Office User" w:date="2020-03-26T13:26:00Z">
                  <w:rPr>
                    <w:del w:id="296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297" w:author="Microsoft Office User" w:date="2020-03-26T13:24:00Z"/>
                <w:rFonts w:ascii="Courier New" w:hAnsi="Courier New" w:cs="Courier New"/>
                <w:sz w:val="20"/>
                <w:lang w:val="vi-VN"/>
                <w:rPrChange w:id="298" w:author="Microsoft Office User" w:date="2020-03-26T13:26:00Z">
                  <w:rPr>
                    <w:del w:id="299" w:author="Microsoft Office User" w:date="2020-03-26T13:24:00Z"/>
                    <w:lang w:val="vi-VN"/>
                  </w:rPr>
                </w:rPrChange>
              </w:rPr>
            </w:pPr>
            <w:del w:id="30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1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02" w:author="Microsoft Office User" w:date="2020-03-26T13:24:00Z"/>
                <w:rFonts w:ascii="Courier New" w:hAnsi="Courier New" w:cs="Courier New"/>
                <w:sz w:val="20"/>
                <w:lang w:val="vi-VN"/>
                <w:rPrChange w:id="303" w:author="Microsoft Office User" w:date="2020-03-26T13:26:00Z">
                  <w:rPr>
                    <w:del w:id="304" w:author="Microsoft Office User" w:date="2020-03-26T13:24:00Z"/>
                    <w:lang w:val="vi-VN"/>
                  </w:rPr>
                </w:rPrChange>
              </w:rPr>
            </w:pPr>
            <w:del w:id="30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6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7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0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9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10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11" w:author="Microsoft Office User" w:date="2020-03-26T13:46:00Z"/>
          <w:lang w:val="vi-VN"/>
        </w:rPr>
      </w:pPr>
      <w:ins w:id="312" w:author="Microsoft Office User" w:date="2020-03-26T13:24:00Z">
        <w:r w:rsidRPr="00605EDE">
          <w:rPr>
            <w:lang w:val="vi-VN"/>
            <w:rPrChange w:id="313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14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15" w:author="Microsoft Office User" w:date="2020-03-26T13:27:00Z">
        <w:r w:rsidRPr="00605EDE">
          <w:rPr>
            <w:lang w:val="vi-VN"/>
            <w:rPrChange w:id="316" w:author="Microsoft Office User" w:date="2020-03-26T13:27:00Z">
              <w:rPr/>
            </w:rPrChange>
          </w:rPr>
          <w:t>_dist</w:t>
        </w:r>
      </w:ins>
      <w:ins w:id="317" w:author="Microsoft Office User" w:date="2020-03-26T13:25:00Z">
        <w:r>
          <w:rPr>
            <w:lang w:val="vi-VN"/>
          </w:rPr>
          <w:t xml:space="preserve"> = -17.58$$</w:t>
        </w:r>
      </w:ins>
      <w:ins w:id="318" w:author="Microsoft Office User" w:date="2020-03-26T13:26:00Z">
        <w:r>
          <w:rPr>
            <w:lang w:val="vi-VN"/>
          </w:rPr>
          <w:t xml:space="preserve"> và hệ góc $$\beta_d</w:t>
        </w:r>
        <w:r w:rsidRPr="00605EDE">
          <w:rPr>
            <w:lang w:val="vi-VN"/>
            <w:rPrChange w:id="319" w:author="Microsoft Office User" w:date="2020-03-26T13:27:00Z">
              <w:rPr/>
            </w:rPrChange>
          </w:rPr>
          <w:t>ist</w:t>
        </w:r>
        <w:r>
          <w:rPr>
            <w:lang w:val="vi-VN"/>
          </w:rPr>
          <w:t xml:space="preserve"> = </w:t>
        </w:r>
      </w:ins>
      <w:ins w:id="320" w:author="Microsoft Office User" w:date="2020-03-26T13:27:00Z">
        <w:r w:rsidR="00414F6F" w:rsidRPr="00414F6F">
          <w:rPr>
            <w:lang w:val="vi-VN"/>
            <w:rPrChange w:id="321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22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23" w:author="Microsoft Office User" w:date="2020-03-26T13:47:00Z"/>
          <w:lang w:val="vi-VN"/>
        </w:rPr>
      </w:pPr>
      <w:ins w:id="324" w:author="Microsoft Office User" w:date="2020-03-26T13:46:00Z">
        <w:r w:rsidRPr="00D30B89">
          <w:rPr>
            <w:lang w:val="vi-VN"/>
            <w:rPrChange w:id="325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26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27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28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29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30" w:author="Microsoft Office User" w:date="2020-03-26T13:46:00Z"/>
                <w:lang w:val="vi-VN"/>
              </w:rPr>
            </w:pPr>
            <w:ins w:id="331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32" w:author="Microsoft Office User" w:date="2020-03-26T13:46:00Z"/>
                <w:lang w:val="vi-VN"/>
              </w:rPr>
            </w:pPr>
            <w:ins w:id="333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34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35" w:author="Microsoft Office User" w:date="2020-03-26T13:46:00Z"/>
          <w:rStyle w:val="identifier"/>
          <w:color w:val="000000"/>
        </w:rPr>
      </w:pPr>
      <w:del w:id="336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37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38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39" w:author="Microsoft Office User" w:date="2020-03-26T13:47:00Z"/>
        </w:rPr>
      </w:pPr>
    </w:p>
    <w:p w14:paraId="696953F9" w14:textId="09F947B5" w:rsidR="00A03C87" w:rsidRDefault="00A03C87">
      <w:pPr>
        <w:rPr>
          <w:ins w:id="340" w:author="Microsoft Office User" w:date="2020-03-24T17:14:00Z"/>
        </w:rPr>
      </w:pPr>
      <w:del w:id="341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42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43" w:author="Microsoft Office User" w:date="2020-03-24T17:14:00Z">
            <w:rPr/>
          </w:rPrChange>
        </w:rPr>
        <w:pPrChange w:id="344" w:author="Microsoft Office User" w:date="2020-03-24T17:14:00Z">
          <w:pPr/>
        </w:pPrChange>
      </w:pPr>
      <w:ins w:id="345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46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47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48" w:author="Microsoft Office User" w:date="2020-03-26T13:49:00Z"/>
          <w:lang w:val="vi-VN"/>
        </w:rPr>
      </w:pPr>
      <w:ins w:id="349" w:author="Microsoft Office User" w:date="2020-03-26T13:48:00Z">
        <w:r>
          <w:rPr>
            <w:lang w:val="vi-VN"/>
          </w:rPr>
          <w:t xml:space="preserve">Trên </w:t>
        </w:r>
      </w:ins>
      <w:ins w:id="350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BC327D" w:rsidRDefault="00BC327D" w:rsidP="00253A30">
      <w:pPr>
        <w:jc w:val="center"/>
        <w:rPr>
          <w:ins w:id="351" w:author="Microsoft Office User" w:date="2020-03-26T13:48:00Z"/>
          <w:rPrChange w:id="352" w:author="Microsoft Office User" w:date="2020-03-26T13:49:00Z">
            <w:rPr>
              <w:ins w:id="353" w:author="Microsoft Office User" w:date="2020-03-26T13:48:00Z"/>
              <w:lang w:val="vi-VN"/>
            </w:rPr>
          </w:rPrChange>
        </w:rPr>
        <w:pPrChange w:id="354" w:author="Microsoft Office User" w:date="2020-03-26T13:53:00Z">
          <w:pPr/>
        </w:pPrChange>
      </w:pPr>
      <w:ins w:id="355" w:author="Microsoft Office User" w:date="2020-03-26T13:49:00Z">
        <w:r>
          <w:t>$$</w:t>
        </w:r>
        <w:proofErr w:type="spellStart"/>
        <w:r>
          <w:t>y_dist</w:t>
        </w:r>
        <w:proofErr w:type="spellEnd"/>
        <w:r>
          <w:t xml:space="preserve"> = </w:t>
        </w:r>
      </w:ins>
      <w:ins w:id="356" w:author="Microsoft Office User" w:date="2020-03-26T13:52:00Z">
        <w:r w:rsidR="000353C2">
          <w:t xml:space="preserve">-17.58 + 3.93 </w:t>
        </w:r>
        <w:proofErr w:type="spellStart"/>
        <w:r w:rsidR="000353C2">
          <w:t>x</w:t>
        </w:r>
      </w:ins>
      <w:ins w:id="357" w:author="Microsoft Office User" w:date="2020-03-26T13:53:00Z">
        <w:r w:rsidR="000353C2">
          <w:t>_speed</w:t>
        </w:r>
        <w:proofErr w:type="spellEnd"/>
        <w:r w:rsidR="000353C2">
          <w:t>$$</w:t>
        </w:r>
      </w:ins>
    </w:p>
    <w:p w14:paraId="6BBD67C9" w14:textId="5B3D79E4" w:rsidR="006D0CC0" w:rsidRDefault="006D0CC0">
      <w:pPr>
        <w:rPr>
          <w:ins w:id="358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359" w:author="Microsoft Office User" w:date="2020-03-26T13:54:00Z"/>
          <w:lang w:val="vi-VN"/>
        </w:rPr>
      </w:pPr>
      <w:ins w:id="360" w:author="Microsoft Office User" w:date="2020-03-26T13:53:00Z">
        <w:r w:rsidRPr="009B6FFE">
          <w:rPr>
            <w:lang w:val="vi-VN"/>
            <w:rPrChange w:id="361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362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363" w:author="Microsoft Office User" w:date="2020-03-26T13:57:00Z"/>
          <w:lang w:val="vi-VN"/>
        </w:rPr>
      </w:pPr>
      <w:ins w:id="364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365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366" w:author="Microsoft Office User" w:date="2020-03-26T13:57:00Z">
        <w:r w:rsidR="00C24A6C" w:rsidRPr="00C24A6C">
          <w:rPr>
            <w:lang w:val="vi-VN"/>
            <w:rPrChange w:id="367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368" w:author="Microsoft Office User" w:date="2020-03-26T13:55:00Z"/>
          <w:lang w:val="vi-VN"/>
        </w:rPr>
      </w:pPr>
      <w:ins w:id="369" w:author="Microsoft Office User" w:date="2020-03-26T13:57:00Z">
        <w:r w:rsidRPr="00C24A6C">
          <w:rPr>
            <w:lang w:val="vi-VN"/>
            <w:rPrChange w:id="370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371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 w:rsidP="004E5B0A">
      <w:pPr>
        <w:jc w:val="center"/>
        <w:rPr>
          <w:ins w:id="372" w:author="Microsoft Office User" w:date="2020-03-26T13:53:00Z"/>
          <w:rPrChange w:id="373" w:author="Microsoft Office User" w:date="2020-03-26T13:56:00Z">
            <w:rPr>
              <w:ins w:id="374" w:author="Microsoft Office User" w:date="2020-03-26T13:53:00Z"/>
              <w:lang w:val="vi-VN"/>
            </w:rPr>
          </w:rPrChange>
        </w:rPr>
        <w:pPrChange w:id="375" w:author="Microsoft Office User" w:date="2020-03-26T13:58:00Z">
          <w:pPr/>
        </w:pPrChange>
      </w:pPr>
      <w:ins w:id="376" w:author="Microsoft Office User" w:date="2020-03-26T13:56:00Z">
        <w:r>
          <w:rPr>
            <w:lang w:val="vi-VN"/>
          </w:rPr>
          <w:t>$$</w:t>
        </w:r>
      </w:ins>
      <w:ins w:id="377" w:author="Microsoft Office User" w:date="2020-03-26T13:58:00Z">
        <w:r w:rsidR="00951B5A">
          <w:rPr>
            <w:lang w:val="vi-VN"/>
          </w:rPr>
          <w:t>\</w:t>
        </w:r>
      </w:ins>
      <w:ins w:id="378" w:author="Microsoft Office User" w:date="2020-03-26T13:56:00Z">
        <w:r w:rsidR="008D6F0D">
          <w:rPr>
            <w:lang w:val="vi-VN"/>
          </w:rPr>
          <w:t>hat{</w:t>
        </w:r>
        <w:r w:rsidR="008D6F0D">
          <w:t>\</w:t>
        </w:r>
        <w:proofErr w:type="spellStart"/>
        <w:r w:rsidR="008D6F0D">
          <w:t>epsilon_i</w:t>
        </w:r>
        <w:proofErr w:type="spellEnd"/>
        <w:r w:rsidR="008D6F0D">
          <w:rPr>
            <w:lang w:val="vi-VN"/>
          </w:rPr>
          <w:t>}</w:t>
        </w:r>
        <w:r w:rsidR="008D6F0D">
          <w:t xml:space="preserve"> =</w:t>
        </w:r>
      </w:ins>
      <w:ins w:id="379" w:author="Microsoft Office User" w:date="2020-03-26T13:57:00Z">
        <w:r w:rsidR="008D6F0D">
          <w:t xml:space="preserve"> </w:t>
        </w:r>
        <w:proofErr w:type="spellStart"/>
        <w:r w:rsidR="008D6F0D">
          <w:t>y_i</w:t>
        </w:r>
        <w:proofErr w:type="spellEnd"/>
        <w:r w:rsidR="008D6F0D">
          <w:t xml:space="preserve"> -</w:t>
        </w:r>
      </w:ins>
      <w:ins w:id="380" w:author="Microsoft Office User" w:date="2020-03-26T13:56:00Z">
        <w:r w:rsidR="008D6F0D">
          <w:t xml:space="preserve"> \alpha </w:t>
        </w:r>
      </w:ins>
      <w:ins w:id="381" w:author="Microsoft Office User" w:date="2020-03-26T13:57:00Z">
        <w:r w:rsidR="008D6F0D">
          <w:t>-</w:t>
        </w:r>
      </w:ins>
      <w:ins w:id="382" w:author="Microsoft Office User" w:date="2020-03-26T13:56:00Z">
        <w:r w:rsidR="008D6F0D">
          <w:t xml:space="preserve"> \beta </w:t>
        </w:r>
        <w:proofErr w:type="spellStart"/>
        <w:r w:rsidR="008D6F0D">
          <w:t>x</w:t>
        </w:r>
      </w:ins>
      <w:ins w:id="383" w:author="Microsoft Office User" w:date="2020-03-26T13:57:00Z">
        <w:r w:rsidR="008D6F0D">
          <w:t>_i</w:t>
        </w:r>
        <w:proofErr w:type="spellEnd"/>
        <w:r w:rsidR="008D6F0D">
          <w:t>$$</w:t>
        </w:r>
      </w:ins>
    </w:p>
    <w:p w14:paraId="180D8F41" w14:textId="2EF04AE3" w:rsidR="009B6FFE" w:rsidRDefault="009B6FFE">
      <w:pPr>
        <w:rPr>
          <w:ins w:id="384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385" w:author="Microsoft Office User" w:date="2020-03-26T14:00:00Z"/>
          <w:lang w:val="vi-VN"/>
        </w:rPr>
      </w:pPr>
      <w:ins w:id="386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387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 xml:space="preserve">ổng bình phương độ lệch residuals </w:t>
        </w:r>
        <w:r>
          <w:rPr>
            <w:lang w:val="vi-VN"/>
          </w:rPr>
          <w:t>$$\hat{</w:t>
        </w:r>
        <w:r>
          <w:t>\</w:t>
        </w:r>
        <w:proofErr w:type="spellStart"/>
        <w:r>
          <w:t>epsilon_</w:t>
        </w:r>
        <w:proofErr w:type="gramStart"/>
        <w:r>
          <w:t>i</w:t>
        </w:r>
        <w:proofErr w:type="spellEnd"/>
        <w:r>
          <w:rPr>
            <w:lang w:val="vi-VN"/>
          </w:rPr>
          <w:t>}</w:t>
        </w:r>
        <w:r>
          <w:rPr>
            <w:lang w:val="vi-VN"/>
          </w:rPr>
          <w:t>$</w:t>
        </w:r>
        <w:proofErr w:type="gramEnd"/>
        <w:r>
          <w:rPr>
            <w:lang w:val="vi-VN"/>
          </w:rPr>
          <w:t>$ nhỏ nhất.</w:t>
        </w:r>
      </w:ins>
    </w:p>
    <w:p w14:paraId="726B492C" w14:textId="6375CB50" w:rsidR="00C02286" w:rsidRDefault="00C02286">
      <w:pPr>
        <w:rPr>
          <w:ins w:id="388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389" w:author="Microsoft Office User" w:date="2020-03-26T14:04:00Z"/>
          <w:lang w:val="vi-VN"/>
        </w:rPr>
      </w:pPr>
      <w:ins w:id="390" w:author="Microsoft Office User" w:date="2020-03-26T14:03:00Z">
        <w:r>
          <w:rPr>
            <w:lang w:val="vi-VN"/>
          </w:rPr>
          <w:t xml:space="preserve">Như vậy, đường </w:t>
        </w:r>
      </w:ins>
      <w:ins w:id="391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 w:rsidP="00651243">
      <w:pPr>
        <w:jc w:val="center"/>
        <w:rPr>
          <w:ins w:id="392" w:author="Microsoft Office User" w:date="2020-03-26T14:04:00Z"/>
          <w:lang w:val="vi-VN"/>
        </w:rPr>
        <w:pPrChange w:id="393" w:author="Microsoft Office User" w:date="2020-03-26T14:08:00Z">
          <w:pPr/>
        </w:pPrChange>
      </w:pPr>
      <w:ins w:id="394" w:author="Microsoft Office User" w:date="2020-03-26T14:08:00Z">
        <w:r>
          <w:rPr>
            <w:rFonts w:ascii="Helvetica" w:hAnsi="Helvetica" w:cs="Helvetica"/>
            <w:color w:val="000000"/>
          </w:rPr>
          <w:t>$$\sum_{</w:t>
        </w:r>
        <w:proofErr w:type="spellStart"/>
        <w:r>
          <w:rPr>
            <w:rFonts w:ascii="Helvetica" w:hAnsi="Helvetica" w:cs="Helvetica"/>
            <w:color w:val="000000"/>
          </w:rPr>
          <w:t>i</w:t>
        </w:r>
        <w:proofErr w:type="spellEnd"/>
        <w:r>
          <w:rPr>
            <w:rFonts w:ascii="Helvetica" w:hAnsi="Helvetica" w:cs="Helvetica"/>
            <w:color w:val="000000"/>
          </w:rPr>
          <w:t>=</w:t>
        </w:r>
        <w:proofErr w:type="gramStart"/>
        <w:r>
          <w:rPr>
            <w:rFonts w:ascii="Helvetica" w:hAnsi="Helvetica" w:cs="Helvetica"/>
            <w:color w:val="000000"/>
          </w:rPr>
          <w:t>1}^</w:t>
        </w:r>
        <w:proofErr w:type="gramEnd"/>
        <w:r>
          <w:rPr>
            <w:rFonts w:ascii="Helvetica" w:hAnsi="Helvetica" w:cs="Helvetica"/>
            <w:color w:val="000000"/>
          </w:rPr>
          <w:t>n \</w:t>
        </w:r>
        <w:proofErr w:type="spellStart"/>
        <w:r>
          <w:rPr>
            <w:rFonts w:ascii="Helvetica" w:hAnsi="Helvetica" w:cs="Helvetica"/>
            <w:color w:val="000000"/>
          </w:rPr>
          <w:t>epsilon_i</w:t>
        </w:r>
        <w:proofErr w:type="spellEnd"/>
        <w:r>
          <w:rPr>
            <w:rFonts w:ascii="Helvetica" w:hAnsi="Helvetica" w:cs="Helvetica"/>
            <w:color w:val="000000"/>
          </w:rPr>
          <w:t xml:space="preserve"> = 0$$</w:t>
        </w:r>
      </w:ins>
    </w:p>
    <w:p w14:paraId="0254C837" w14:textId="77777777" w:rsidR="00083AC2" w:rsidRDefault="00083AC2">
      <w:pPr>
        <w:rPr>
          <w:ins w:id="395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396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397" w:author="Microsoft Office User" w:date="2020-03-26T14:02:00Z"/>
                <w:lang w:val="vi-VN"/>
              </w:rPr>
            </w:pPr>
            <w:ins w:id="398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399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00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01" w:author="Microsoft Office User" w:date="2020-03-26T14:16:00Z"/>
                <w:lang w:val="vi-VN"/>
              </w:rPr>
            </w:pPr>
            <w:ins w:id="402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03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04" w:author="Microsoft Office User" w:date="2020-03-24T17:19:00Z"/>
          <w:lang w:val="vi-VN"/>
        </w:rPr>
      </w:pPr>
      <w:ins w:id="405" w:author="Microsoft Office User" w:date="2020-03-24T17:19:00Z">
        <w:r>
          <w:rPr>
            <w:lang w:val="vi-VN"/>
          </w:rPr>
          <w:t>Đánh giá p-value</w:t>
        </w:r>
      </w:ins>
      <w:ins w:id="406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07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08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09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10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11" w:author="Microsoft Office User" w:date="2020-03-26T14:25:00Z"/>
          <w:lang w:val="vi-VN"/>
        </w:rPr>
      </w:pPr>
      <w:ins w:id="412" w:author="Microsoft Office User" w:date="2020-03-26T14:19:00Z">
        <w:r w:rsidRPr="00964CDB">
          <w:rPr>
            <w:lang w:val="vi-VN"/>
            <w:rPrChange w:id="413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14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15" w:author="Microsoft Office User" w:date="2020-03-26T14:24:00Z">
        <w:r w:rsidR="000D0F5E" w:rsidRPr="000D0F5E">
          <w:rPr>
            <w:lang w:val="vi-VN"/>
            <w:rPrChange w:id="416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17" w:author="Microsoft Office User" w:date="2020-03-26T14:26:00Z">
        <w:r w:rsidR="00AD40F7" w:rsidRPr="00D949A8">
          <w:rPr>
            <w:lang w:val="vi-VN"/>
            <w:rPrChange w:id="418" w:author="Microsoft Office User" w:date="2020-03-26T14:26:00Z">
              <w:rPr/>
            </w:rPrChange>
          </w:rPr>
          <w:t>y</w:t>
        </w:r>
      </w:ins>
      <w:ins w:id="419" w:author="Microsoft Office User" w:date="2020-03-26T14:24:00Z">
        <w:r w:rsidR="000D0F5E">
          <w:rPr>
            <w:lang w:val="vi-VN"/>
          </w:rPr>
          <w:t>_</w:t>
        </w:r>
      </w:ins>
      <w:ins w:id="420" w:author="Microsoft Office User" w:date="2020-03-26T14:34:00Z">
        <w:r w:rsidR="00404505" w:rsidRPr="00404505">
          <w:rPr>
            <w:lang w:val="vi-VN"/>
            <w:rPrChange w:id="421" w:author="Microsoft Office User" w:date="2020-03-26T14:34:00Z">
              <w:rPr/>
            </w:rPrChange>
          </w:rPr>
          <w:t>{</w:t>
        </w:r>
      </w:ins>
      <w:ins w:id="422" w:author="Microsoft Office User" w:date="2020-03-26T14:26:00Z">
        <w:r w:rsidR="00C36A68" w:rsidRPr="00C36A68">
          <w:rPr>
            <w:lang w:val="vi-VN"/>
            <w:rPrChange w:id="423" w:author="Microsoft Office User" w:date="2020-03-26T14:26:00Z">
              <w:rPr/>
            </w:rPrChange>
          </w:rPr>
          <w:t>dist</w:t>
        </w:r>
      </w:ins>
      <w:ins w:id="424" w:author="Microsoft Office User" w:date="2020-03-26T14:34:00Z">
        <w:r w:rsidR="00404505" w:rsidRPr="00404505">
          <w:rPr>
            <w:lang w:val="vi-VN"/>
            <w:rPrChange w:id="425" w:author="Microsoft Office User" w:date="2020-03-26T14:34:00Z">
              <w:rPr/>
            </w:rPrChange>
          </w:rPr>
          <w:t>}</w:t>
        </w:r>
      </w:ins>
      <w:ins w:id="426" w:author="Microsoft Office User" w:date="2020-03-26T14:24:00Z">
        <w:r w:rsidR="000D0F5E">
          <w:rPr>
            <w:lang w:val="vi-VN"/>
          </w:rPr>
          <w:t>$$</w:t>
        </w:r>
      </w:ins>
      <w:ins w:id="427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28" w:author="Microsoft Office User" w:date="2020-03-26T14:19:00Z">
            <w:rPr/>
          </w:rPrChange>
        </w:rPr>
      </w:pPr>
      <w:ins w:id="429" w:author="Microsoft Office User" w:date="2020-03-26T14:20:00Z">
        <w:r>
          <w:rPr>
            <w:lang w:val="vi-VN"/>
          </w:rPr>
          <w:t>$$</w:t>
        </w:r>
      </w:ins>
      <w:ins w:id="430" w:author="Microsoft Office User" w:date="2020-03-26T14:26:00Z">
        <w:r w:rsidR="00D949A8" w:rsidRPr="00404505">
          <w:rPr>
            <w:lang w:val="vi-VN"/>
            <w:rPrChange w:id="431" w:author="Microsoft Office User" w:date="2020-03-26T14:34:00Z">
              <w:rPr/>
            </w:rPrChange>
          </w:rPr>
          <w:t>y</w:t>
        </w:r>
      </w:ins>
      <w:ins w:id="432" w:author="Microsoft Office User" w:date="2020-03-26T14:24:00Z">
        <w:r w:rsidR="0026375B">
          <w:rPr>
            <w:lang w:val="vi-VN"/>
          </w:rPr>
          <w:t>_</w:t>
        </w:r>
      </w:ins>
      <w:ins w:id="433" w:author="Microsoft Office User" w:date="2020-03-26T14:34:00Z">
        <w:r w:rsidR="00404505" w:rsidRPr="00404505">
          <w:rPr>
            <w:lang w:val="vi-VN"/>
            <w:rPrChange w:id="434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35" w:author="Microsoft Office User" w:date="2020-03-26T14:19:00Z">
            <w:rPr/>
          </w:rPrChange>
        </w:rPr>
        <w:t>dist</w:t>
      </w:r>
      <w:ins w:id="436" w:author="Microsoft Office User" w:date="2020-03-26T14:34:00Z">
        <w:r w:rsidR="00404505" w:rsidRPr="00404505">
          <w:rPr>
            <w:lang w:val="vi-VN"/>
            <w:rPrChange w:id="437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38" w:author="Microsoft Office User" w:date="2020-03-26T14:19:00Z">
            <w:rPr/>
          </w:rPrChange>
        </w:rPr>
        <w:t xml:space="preserve"> ~ </w:t>
      </w:r>
      <w:ins w:id="439" w:author="Microsoft Office User" w:date="2020-03-26T14:18:00Z">
        <w:r w:rsidR="0026456E" w:rsidRPr="00964CDB">
          <w:rPr>
            <w:lang w:val="vi-VN"/>
            <w:rPrChange w:id="440" w:author="Microsoft Office User" w:date="2020-03-26T14:19:00Z">
              <w:rPr/>
            </w:rPrChange>
          </w:rPr>
          <w:t>n</w:t>
        </w:r>
      </w:ins>
      <w:del w:id="441" w:author="Microsoft Office User" w:date="2020-03-26T14:18:00Z">
        <w:r w:rsidR="003561A6" w:rsidRPr="00964CDB" w:rsidDel="0026456E">
          <w:rPr>
            <w:lang w:val="vi-VN"/>
            <w:rPrChange w:id="442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443" w:author="Microsoft Office User" w:date="2020-03-26T14:19:00Z">
            <w:rPr/>
          </w:rPrChange>
        </w:rPr>
        <w:t>ormal(</w:t>
      </w:r>
      <w:ins w:id="444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45" w:author="Microsoft Office User" w:date="2020-03-26T14:19:00Z">
            <w:rPr/>
          </w:rPrChange>
        </w:rPr>
        <w:t>mu</w:t>
      </w:r>
      <w:ins w:id="446" w:author="Microsoft Office User" w:date="2020-03-26T14:25:00Z">
        <w:r w:rsidR="0000575F" w:rsidRPr="00404505">
          <w:rPr>
            <w:lang w:val="vi-VN"/>
            <w:rPrChange w:id="447" w:author="Microsoft Office User" w:date="2020-03-26T14:34:00Z">
              <w:rPr/>
            </w:rPrChange>
          </w:rPr>
          <w:t>_</w:t>
        </w:r>
      </w:ins>
      <w:ins w:id="448" w:author="Microsoft Office User" w:date="2020-03-26T14:34:00Z">
        <w:r w:rsidR="00404505" w:rsidRPr="00404505">
          <w:rPr>
            <w:lang w:val="vi-VN"/>
            <w:rPrChange w:id="449" w:author="Microsoft Office User" w:date="2020-03-26T14:34:00Z">
              <w:rPr/>
            </w:rPrChange>
          </w:rPr>
          <w:t>{</w:t>
        </w:r>
      </w:ins>
      <w:ins w:id="450" w:author="Microsoft Office User" w:date="2020-03-26T14:25:00Z">
        <w:r w:rsidR="0000575F" w:rsidRPr="00404505">
          <w:rPr>
            <w:lang w:val="vi-VN"/>
            <w:rPrChange w:id="451" w:author="Microsoft Office User" w:date="2020-03-26T14:34:00Z">
              <w:rPr/>
            </w:rPrChange>
          </w:rPr>
          <w:t>dist</w:t>
        </w:r>
      </w:ins>
      <w:ins w:id="452" w:author="Microsoft Office User" w:date="2020-03-26T14:34:00Z">
        <w:r w:rsidR="00404505" w:rsidRPr="00404505">
          <w:rPr>
            <w:lang w:val="vi-VN"/>
            <w:rPrChange w:id="45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54" w:author="Microsoft Office User" w:date="2020-03-26T14:19:00Z">
            <w:rPr/>
          </w:rPrChange>
        </w:rPr>
        <w:t xml:space="preserve">, </w:t>
      </w:r>
      <w:ins w:id="455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56" w:author="Microsoft Office User" w:date="2020-03-26T14:19:00Z">
            <w:rPr/>
          </w:rPrChange>
        </w:rPr>
        <w:t>sigma</w:t>
      </w:r>
      <w:ins w:id="457" w:author="Microsoft Office User" w:date="2020-03-26T14:25:00Z">
        <w:r w:rsidR="0000575F" w:rsidRPr="00404505">
          <w:rPr>
            <w:lang w:val="vi-VN"/>
            <w:rPrChange w:id="458" w:author="Microsoft Office User" w:date="2020-03-26T14:34:00Z">
              <w:rPr/>
            </w:rPrChange>
          </w:rPr>
          <w:t>_</w:t>
        </w:r>
      </w:ins>
      <w:ins w:id="459" w:author="Microsoft Office User" w:date="2020-03-26T14:34:00Z">
        <w:r w:rsidR="00404505" w:rsidRPr="00404505">
          <w:rPr>
            <w:lang w:val="vi-VN"/>
            <w:rPrChange w:id="460" w:author="Microsoft Office User" w:date="2020-03-26T14:34:00Z">
              <w:rPr/>
            </w:rPrChange>
          </w:rPr>
          <w:t>{</w:t>
        </w:r>
      </w:ins>
      <w:ins w:id="461" w:author="Microsoft Office User" w:date="2020-03-26T14:25:00Z">
        <w:r w:rsidR="0000575F" w:rsidRPr="00404505">
          <w:rPr>
            <w:lang w:val="vi-VN"/>
            <w:rPrChange w:id="462" w:author="Microsoft Office User" w:date="2020-03-26T14:34:00Z">
              <w:rPr/>
            </w:rPrChange>
          </w:rPr>
          <w:t>dist</w:t>
        </w:r>
      </w:ins>
      <w:ins w:id="463" w:author="Microsoft Office User" w:date="2020-03-26T14:34:00Z">
        <w:r w:rsidR="00404505" w:rsidRPr="00404505">
          <w:rPr>
            <w:lang w:val="vi-VN"/>
            <w:rPrChange w:id="464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65" w:author="Microsoft Office User" w:date="2020-03-26T14:19:00Z">
            <w:rPr/>
          </w:rPrChange>
        </w:rPr>
        <w:t>)</w:t>
      </w:r>
      <w:ins w:id="466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467" w:author="Microsoft Office User" w:date="2020-03-26T14:25:00Z"/>
          <w:lang w:val="vi-VN"/>
          <w:rPrChange w:id="468" w:author="Microsoft Office User" w:date="2020-03-26T14:34:00Z">
            <w:rPr>
              <w:ins w:id="469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470" w:author="Microsoft Office User" w:date="2020-03-26T14:24:00Z"/>
          <w:lang w:val="vi-VN"/>
          <w:rPrChange w:id="471" w:author="Microsoft Office User" w:date="2020-03-26T14:25:00Z">
            <w:rPr>
              <w:ins w:id="472" w:author="Microsoft Office User" w:date="2020-03-26T14:24:00Z"/>
            </w:rPr>
          </w:rPrChange>
        </w:rPr>
      </w:pPr>
      <w:ins w:id="473" w:author="Microsoft Office User" w:date="2020-03-26T14:25:00Z">
        <w:r w:rsidRPr="00137133">
          <w:rPr>
            <w:lang w:val="vi-VN"/>
            <w:rPrChange w:id="474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475" w:author="Microsoft Office User" w:date="2020-03-26T14:25:00Z"/>
          <w:lang w:val="vi-VN"/>
          <w:rPrChange w:id="476" w:author="Microsoft Office User" w:date="2020-03-26T14:35:00Z">
            <w:rPr>
              <w:ins w:id="477" w:author="Microsoft Office User" w:date="2020-03-26T14:25:00Z"/>
            </w:rPr>
          </w:rPrChange>
        </w:rPr>
      </w:pPr>
      <w:ins w:id="478" w:author="Microsoft Office User" w:date="2020-03-26T14:25:00Z">
        <w:r w:rsidRPr="00137133">
          <w:rPr>
            <w:lang w:val="vi-VN"/>
            <w:rPrChange w:id="479" w:author="Microsoft Office User" w:date="2020-03-26T14:35:00Z">
              <w:rPr/>
            </w:rPrChange>
          </w:rPr>
          <w:t>$$</w:t>
        </w:r>
      </w:ins>
      <w:ins w:id="480" w:author="Microsoft Office User" w:date="2020-03-26T14:35:00Z">
        <w:r w:rsidR="00D51341" w:rsidRPr="00CB7595">
          <w:rPr>
            <w:lang w:val="vi-VN"/>
            <w:rPrChange w:id="481" w:author="Microsoft Office User" w:date="2020-03-26T14:35:00Z">
              <w:rPr/>
            </w:rPrChange>
          </w:rPr>
          <w:t>\</w:t>
        </w:r>
      </w:ins>
      <w:del w:id="482" w:author="Microsoft Office User" w:date="2020-03-26T14:25:00Z">
        <w:r w:rsidR="00EA4A68" w:rsidRPr="00137133" w:rsidDel="00BF2EF0">
          <w:rPr>
            <w:lang w:val="vi-VN"/>
            <w:rPrChange w:id="483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484" w:author="Microsoft Office User" w:date="2020-03-26T14:35:00Z">
              <w:rPr/>
            </w:rPrChange>
          </w:rPr>
          <w:delText>u</w:delText>
        </w:r>
      </w:del>
      <w:ins w:id="485" w:author="Microsoft Office User" w:date="2020-03-26T14:25:00Z">
        <w:r w:rsidRPr="00137133">
          <w:rPr>
            <w:lang w:val="vi-VN"/>
            <w:rPrChange w:id="486" w:author="Microsoft Office User" w:date="2020-03-26T14:35:00Z">
              <w:rPr/>
            </w:rPrChange>
          </w:rPr>
          <w:t>m</w:t>
        </w:r>
        <w:r w:rsidRPr="00137133">
          <w:rPr>
            <w:lang w:val="vi-VN"/>
            <w:rPrChange w:id="487" w:author="Microsoft Office User" w:date="2020-03-26T14:35:00Z">
              <w:rPr/>
            </w:rPrChange>
          </w:rPr>
          <w:t>u</w:t>
        </w:r>
        <w:r w:rsidR="00EA4A68">
          <w:rPr>
            <w:lang w:val="vi-VN"/>
          </w:rPr>
          <w:t>_</w:t>
        </w:r>
      </w:ins>
      <w:ins w:id="488" w:author="Microsoft Office User" w:date="2020-03-26T14:34:00Z">
        <w:r w:rsidR="00B712A2" w:rsidRPr="00137133">
          <w:rPr>
            <w:lang w:val="vi-VN"/>
            <w:rPrChange w:id="489" w:author="Microsoft Office User" w:date="2020-03-26T14:35:00Z">
              <w:rPr/>
            </w:rPrChange>
          </w:rPr>
          <w:t>{</w:t>
        </w:r>
      </w:ins>
      <w:ins w:id="490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491" w:author="Microsoft Office User" w:date="2020-03-26T14:35:00Z">
              <w:rPr/>
            </w:rPrChange>
          </w:rPr>
          <w:t>ist</w:t>
        </w:r>
      </w:ins>
      <w:ins w:id="492" w:author="Microsoft Office User" w:date="2020-03-26T14:34:00Z">
        <w:r w:rsidR="00B712A2" w:rsidRPr="00137133">
          <w:rPr>
            <w:lang w:val="vi-VN"/>
            <w:rPrChange w:id="493" w:author="Microsoft Office User" w:date="2020-03-26T14:35:00Z">
              <w:rPr/>
            </w:rPrChange>
          </w:rPr>
          <w:t>}</w:t>
        </w:r>
      </w:ins>
      <w:del w:id="494" w:author="Microsoft Office User" w:date="2020-03-26T14:25:00Z">
        <w:r w:rsidR="00AB1E99" w:rsidRPr="00137133" w:rsidDel="009638D2">
          <w:rPr>
            <w:lang w:val="vi-VN"/>
            <w:rPrChange w:id="495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496" w:author="Microsoft Office User" w:date="2020-03-26T14:35:00Z">
            <w:rPr/>
          </w:rPrChange>
        </w:rPr>
        <w:t xml:space="preserve"> = </w:t>
      </w:r>
      <w:ins w:id="497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498" w:author="Microsoft Office User" w:date="2020-03-26T14:35:00Z">
            <w:rPr/>
          </w:rPrChange>
        </w:rPr>
        <w:t>alpha</w:t>
      </w:r>
      <w:ins w:id="499" w:author="Microsoft Office User" w:date="2020-03-26T14:25:00Z">
        <w:r w:rsidR="0039289A">
          <w:rPr>
            <w:lang w:val="vi-VN"/>
          </w:rPr>
          <w:t>_</w:t>
        </w:r>
      </w:ins>
      <w:ins w:id="500" w:author="Microsoft Office User" w:date="2020-03-26T14:34:00Z">
        <w:r w:rsidR="00B712A2" w:rsidRPr="00137133">
          <w:rPr>
            <w:lang w:val="vi-VN"/>
            <w:rPrChange w:id="501" w:author="Microsoft Office User" w:date="2020-03-26T14:35:00Z">
              <w:rPr/>
            </w:rPrChange>
          </w:rPr>
          <w:t>{</w:t>
        </w:r>
      </w:ins>
      <w:ins w:id="502" w:author="Microsoft Office User" w:date="2020-03-26T14:27:00Z">
        <w:r w:rsidR="007052A8" w:rsidRPr="00137133">
          <w:rPr>
            <w:lang w:val="vi-VN"/>
            <w:rPrChange w:id="503" w:author="Microsoft Office User" w:date="2020-03-26T14:35:00Z">
              <w:rPr/>
            </w:rPrChange>
          </w:rPr>
          <w:t>speed</w:t>
        </w:r>
      </w:ins>
      <w:ins w:id="504" w:author="Microsoft Office User" w:date="2020-03-26T14:34:00Z">
        <w:r w:rsidR="00B712A2" w:rsidRPr="00137133">
          <w:rPr>
            <w:lang w:val="vi-VN"/>
            <w:rPrChange w:id="505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06" w:author="Microsoft Office User" w:date="2020-03-26T14:35:00Z">
            <w:rPr/>
          </w:rPrChange>
        </w:rPr>
        <w:t xml:space="preserve"> + </w:t>
      </w:r>
      <w:ins w:id="507" w:author="Microsoft Office User" w:date="2020-03-26T14:35:00Z">
        <w:r w:rsidR="00CB7595" w:rsidRPr="00A96481">
          <w:rPr>
            <w:lang w:val="vi-VN"/>
            <w:rPrChange w:id="508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09" w:author="Microsoft Office User" w:date="2020-03-26T14:35:00Z">
            <w:rPr/>
          </w:rPrChange>
        </w:rPr>
        <w:t>beta</w:t>
      </w:r>
      <w:ins w:id="510" w:author="Microsoft Office User" w:date="2020-03-26T14:26:00Z">
        <w:r w:rsidR="00C20E8F" w:rsidRPr="00137133">
          <w:rPr>
            <w:lang w:val="vi-VN"/>
            <w:rPrChange w:id="511" w:author="Microsoft Office User" w:date="2020-03-26T14:35:00Z">
              <w:rPr/>
            </w:rPrChange>
          </w:rPr>
          <w:t>_</w:t>
        </w:r>
      </w:ins>
      <w:ins w:id="512" w:author="Microsoft Office User" w:date="2020-03-26T14:34:00Z">
        <w:r w:rsidR="00B712A2" w:rsidRPr="00137133">
          <w:rPr>
            <w:lang w:val="vi-VN"/>
            <w:rPrChange w:id="513" w:author="Microsoft Office User" w:date="2020-03-26T14:35:00Z">
              <w:rPr/>
            </w:rPrChange>
          </w:rPr>
          <w:t>{</w:t>
        </w:r>
      </w:ins>
      <w:ins w:id="514" w:author="Microsoft Office User" w:date="2020-03-26T14:27:00Z">
        <w:r w:rsidR="008D6C76" w:rsidRPr="00137133">
          <w:rPr>
            <w:lang w:val="vi-VN"/>
            <w:rPrChange w:id="515" w:author="Microsoft Office User" w:date="2020-03-26T14:35:00Z">
              <w:rPr/>
            </w:rPrChange>
          </w:rPr>
          <w:t>speed</w:t>
        </w:r>
      </w:ins>
      <w:ins w:id="516" w:author="Microsoft Office User" w:date="2020-03-26T14:34:00Z">
        <w:r w:rsidR="00B712A2" w:rsidRPr="00137133">
          <w:rPr>
            <w:lang w:val="vi-VN"/>
            <w:rPrChange w:id="517" w:author="Microsoft Office User" w:date="2020-03-26T14:35:00Z">
              <w:rPr/>
            </w:rPrChange>
          </w:rPr>
          <w:t>}</w:t>
        </w:r>
      </w:ins>
      <w:del w:id="518" w:author="Microsoft Office User" w:date="2020-03-26T14:34:00Z">
        <w:r w:rsidR="00A71AFB" w:rsidRPr="00137133" w:rsidDel="00B712A2">
          <w:rPr>
            <w:lang w:val="vi-VN"/>
            <w:rPrChange w:id="519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20" w:author="Microsoft Office User" w:date="2020-03-26T14:35:00Z">
            <w:rPr/>
          </w:rPrChange>
        </w:rPr>
        <w:t xml:space="preserve"> </w:t>
      </w:r>
      <w:ins w:id="521" w:author="Microsoft Office User" w:date="2020-03-26T14:36:00Z">
        <w:r w:rsidR="00A96481" w:rsidRPr="00A96481">
          <w:rPr>
            <w:lang w:val="vi-VN"/>
            <w:rPrChange w:id="522" w:author="Microsoft Office User" w:date="2020-03-26T14:36:00Z">
              <w:rPr/>
            </w:rPrChange>
          </w:rPr>
          <w:t xml:space="preserve"> </w:t>
        </w:r>
      </w:ins>
      <w:ins w:id="523" w:author="Microsoft Office User" w:date="2020-03-26T14:27:00Z">
        <w:r w:rsidR="001815DC" w:rsidRPr="00137133">
          <w:rPr>
            <w:lang w:val="vi-VN"/>
            <w:rPrChange w:id="524" w:author="Microsoft Office User" w:date="2020-03-26T14:35:00Z">
              <w:rPr/>
            </w:rPrChange>
          </w:rPr>
          <w:t>x_</w:t>
        </w:r>
      </w:ins>
      <w:ins w:id="525" w:author="Microsoft Office User" w:date="2020-03-26T14:34:00Z">
        <w:r w:rsidR="00B712A2" w:rsidRPr="00137133">
          <w:rPr>
            <w:lang w:val="vi-VN"/>
            <w:rPrChange w:id="526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27" w:author="Microsoft Office User" w:date="2020-03-26T14:35:00Z">
            <w:rPr/>
          </w:rPrChange>
        </w:rPr>
        <w:t>speed</w:t>
      </w:r>
      <w:ins w:id="528" w:author="Microsoft Office User" w:date="2020-03-26T14:34:00Z">
        <w:r w:rsidR="00B712A2" w:rsidRPr="00137133">
          <w:rPr>
            <w:lang w:val="vi-VN"/>
            <w:rPrChange w:id="529" w:author="Microsoft Office User" w:date="2020-03-26T14:35:00Z">
              <w:rPr/>
            </w:rPrChange>
          </w:rPr>
          <w:t>}</w:t>
        </w:r>
      </w:ins>
      <w:ins w:id="530" w:author="Microsoft Office User" w:date="2020-03-26T14:25:00Z">
        <w:r w:rsidR="005724BC" w:rsidRPr="00137133">
          <w:rPr>
            <w:lang w:val="vi-VN"/>
            <w:rPrChange w:id="531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32" w:author="Microsoft Office User" w:date="2020-03-26T14:28:00Z"/>
          <w:lang w:val="vi-VN"/>
          <w:rPrChange w:id="533" w:author="Microsoft Office User" w:date="2020-03-26T14:35:00Z">
            <w:rPr>
              <w:ins w:id="534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35" w:author="Microsoft Office User" w:date="2020-03-26T14:28:00Z">
            <w:rPr/>
          </w:rPrChange>
        </w:rPr>
      </w:pPr>
      <w:proofErr w:type="spellStart"/>
      <w:ins w:id="536" w:author="Microsoft Office User" w:date="2020-03-26T14:28:00Z">
        <w:r>
          <w:t>Giả</w:t>
        </w:r>
        <w:proofErr w:type="spellEnd"/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37" w:author="Microsoft Office User" w:date="2020-03-26T14:27:00Z">
        <w:r>
          <w:t>$$</w:t>
        </w:r>
      </w:ins>
      <w:ins w:id="538" w:author="Microsoft Office User" w:date="2020-03-26T14:35:00Z">
        <w:r w:rsidR="0069292B">
          <w:t>\</w:t>
        </w:r>
      </w:ins>
      <w:r w:rsidR="00A61D18">
        <w:t>alpha</w:t>
      </w:r>
      <w:ins w:id="539" w:author="Microsoft Office User" w:date="2020-03-26T14:27:00Z">
        <w:r w:rsidR="00116779">
          <w:t>_</w:t>
        </w:r>
      </w:ins>
      <w:ins w:id="540" w:author="Microsoft Office User" w:date="2020-03-26T14:33:00Z">
        <w:r w:rsidR="00404505">
          <w:t>{</w:t>
        </w:r>
      </w:ins>
      <w:ins w:id="541" w:author="Microsoft Office User" w:date="2020-03-26T14:27:00Z">
        <w:r w:rsidR="00116779">
          <w:t>speed</w:t>
        </w:r>
      </w:ins>
      <w:ins w:id="542" w:author="Microsoft Office User" w:date="2020-03-26T14:33:00Z">
        <w:r w:rsidR="00404505">
          <w:t>}</w:t>
        </w:r>
      </w:ins>
      <w:r w:rsidR="00A61D18">
        <w:t xml:space="preserve"> ~ </w:t>
      </w:r>
      <w:ins w:id="543" w:author="Microsoft Office User" w:date="2020-03-26T14:18:00Z">
        <w:r w:rsidR="0026456E">
          <w:t>n</w:t>
        </w:r>
      </w:ins>
      <w:del w:id="544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0, 10)</w:t>
      </w:r>
      <w:ins w:id="545" w:author="Microsoft Office User" w:date="2020-03-26T14:27:00Z">
        <w:r>
          <w:t>$$</w:t>
        </w:r>
      </w:ins>
    </w:p>
    <w:p w14:paraId="477E3490" w14:textId="2655895A" w:rsidR="00A61D18" w:rsidRDefault="00CA6C63">
      <w:ins w:id="546" w:author="Microsoft Office User" w:date="2020-03-26T14:27:00Z">
        <w:r>
          <w:t>$$</w:t>
        </w:r>
      </w:ins>
      <w:ins w:id="547" w:author="Microsoft Office User" w:date="2020-03-26T14:35:00Z">
        <w:r w:rsidR="0069292B">
          <w:t>\</w:t>
        </w:r>
      </w:ins>
      <w:r w:rsidR="00A61D18">
        <w:t>beta</w:t>
      </w:r>
      <w:ins w:id="548" w:author="Microsoft Office User" w:date="2020-03-26T14:27:00Z">
        <w:r w:rsidR="009B7C68">
          <w:t>_</w:t>
        </w:r>
      </w:ins>
      <w:ins w:id="549" w:author="Microsoft Office User" w:date="2020-03-26T14:34:00Z">
        <w:r w:rsidR="00404505">
          <w:t>{</w:t>
        </w:r>
      </w:ins>
      <w:ins w:id="550" w:author="Microsoft Office User" w:date="2020-03-26T14:27:00Z">
        <w:r w:rsidR="009B7C68">
          <w:t>speed</w:t>
        </w:r>
      </w:ins>
      <w:ins w:id="551" w:author="Microsoft Office User" w:date="2020-03-26T14:34:00Z">
        <w:r w:rsidR="00404505">
          <w:t>}</w:t>
        </w:r>
      </w:ins>
      <w:r w:rsidR="00A61D18">
        <w:t xml:space="preserve"> ~ </w:t>
      </w:r>
      <w:ins w:id="552" w:author="Microsoft Office User" w:date="2020-03-26T14:18:00Z">
        <w:r w:rsidR="0026456E">
          <w:t>n</w:t>
        </w:r>
      </w:ins>
      <w:del w:id="553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0,10)</w:t>
      </w:r>
      <w:ins w:id="554" w:author="Microsoft Office User" w:date="2020-03-26T14:27:00Z">
        <w:r>
          <w:t>$$</w:t>
        </w:r>
      </w:ins>
    </w:p>
    <w:p w14:paraId="4E48C8FE" w14:textId="64765E01" w:rsidR="00A61D18" w:rsidRDefault="00CA6C63">
      <w:ins w:id="555" w:author="Microsoft Office User" w:date="2020-03-26T14:27:00Z">
        <w:r>
          <w:t>$$</w:t>
        </w:r>
      </w:ins>
      <w:ins w:id="556" w:author="Microsoft Office User" w:date="2020-03-26T14:35:00Z">
        <w:r w:rsidR="0069292B">
          <w:t>\</w:t>
        </w:r>
      </w:ins>
      <w:r w:rsidR="00DD3336">
        <w:t>sigma</w:t>
      </w:r>
      <w:ins w:id="557" w:author="Microsoft Office User" w:date="2020-03-26T14:28:00Z">
        <w:r w:rsidR="00953A43">
          <w:t>_</w:t>
        </w:r>
      </w:ins>
      <w:ins w:id="558" w:author="Microsoft Office User" w:date="2020-03-26T14:35:00Z">
        <w:r w:rsidR="00137133">
          <w:t>{</w:t>
        </w:r>
      </w:ins>
      <w:proofErr w:type="spellStart"/>
      <w:ins w:id="559" w:author="Microsoft Office User" w:date="2020-03-26T14:28:00Z">
        <w:r w:rsidR="00953A43">
          <w:t>dist</w:t>
        </w:r>
      </w:ins>
      <w:proofErr w:type="spellEnd"/>
      <w:ins w:id="560" w:author="Microsoft Office User" w:date="2020-03-26T14:35:00Z">
        <w:r w:rsidR="00137133">
          <w:t>}</w:t>
        </w:r>
      </w:ins>
      <w:r w:rsidR="00DD3336">
        <w:t xml:space="preserve"> ~ </w:t>
      </w:r>
      <w:ins w:id="561" w:author="Microsoft Office User" w:date="2020-03-26T14:18:00Z">
        <w:r w:rsidR="0026456E">
          <w:t>n</w:t>
        </w:r>
      </w:ins>
      <w:del w:id="562" w:author="Microsoft Office User" w:date="2020-03-26T14:18:00Z">
        <w:r w:rsidR="00DD3336" w:rsidDel="0026456E">
          <w:delText>N</w:delText>
        </w:r>
      </w:del>
      <w:proofErr w:type="gramStart"/>
      <w:r w:rsidR="00DD3336">
        <w:t>ormal(</w:t>
      </w:r>
      <w:proofErr w:type="gramEnd"/>
      <w:r w:rsidR="00DD3336">
        <w:t>0,10)</w:t>
      </w:r>
      <w:ins w:id="563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564" w:author="Microsoft Office User" w:date="2020-03-26T14:28:00Z"/>
        </w:rPr>
      </w:pPr>
    </w:p>
    <w:p w14:paraId="46D961B9" w14:textId="27E27273" w:rsidR="005462AC" w:rsidRDefault="005462AC">
      <w:pPr>
        <w:rPr>
          <w:ins w:id="565" w:author="Microsoft Office User" w:date="2020-03-26T14:29:00Z"/>
          <w:lang w:val="vi-VN"/>
        </w:rPr>
      </w:pPr>
      <w:ins w:id="566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567" w:author="Microsoft Office User" w:date="2020-03-26T14:29:00Z">
        <w:r>
          <w:rPr>
            <w:lang w:val="vi-VN"/>
          </w:rPr>
          <w:t>còn giá trị sai số $$\epsilon</w:t>
        </w:r>
      </w:ins>
      <w:ins w:id="568" w:author="Microsoft Office User" w:date="2020-03-26T14:36:00Z">
        <w:r w:rsidR="00F23D7D">
          <w:t>_</w:t>
        </w:r>
        <w:proofErr w:type="spellStart"/>
        <w:r w:rsidR="00586C52">
          <w:t>i</w:t>
        </w:r>
      </w:ins>
      <w:proofErr w:type="spellEnd"/>
      <w:ins w:id="569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570" w:author="Microsoft Office User" w:date="2020-03-26T14:30:00Z">
        <w:r w:rsidR="00AC2022">
          <w:rPr>
            <w:lang w:val="vi-VN"/>
          </w:rPr>
          <w:t>độ tin cậy” $$\sigma_</w:t>
        </w:r>
      </w:ins>
      <w:ins w:id="571" w:author="Microsoft Office User" w:date="2020-03-26T14:36:00Z">
        <w:r w:rsidR="00A5158C">
          <w:t>{</w:t>
        </w:r>
      </w:ins>
      <w:ins w:id="572" w:author="Microsoft Office User" w:date="2020-03-26T14:30:00Z">
        <w:r w:rsidR="00F13152">
          <w:rPr>
            <w:lang w:val="vi-VN"/>
          </w:rPr>
          <w:t>dist</w:t>
        </w:r>
      </w:ins>
      <w:ins w:id="573" w:author="Microsoft Office User" w:date="2020-03-26T14:36:00Z">
        <w:r w:rsidR="00A5158C">
          <w:t>}</w:t>
        </w:r>
      </w:ins>
      <w:ins w:id="574" w:author="Microsoft Office User" w:date="2020-03-26T14:30:00Z">
        <w:r w:rsidR="00F13152">
          <w:rPr>
            <w:lang w:val="vi-VN"/>
          </w:rPr>
          <w:t>$$ cho các giá trị $$y_</w:t>
        </w:r>
      </w:ins>
      <w:ins w:id="575" w:author="Microsoft Office User" w:date="2020-03-26T14:36:00Z">
        <w:r w:rsidR="00155D12">
          <w:t>{</w:t>
        </w:r>
      </w:ins>
      <w:ins w:id="576" w:author="Microsoft Office User" w:date="2020-03-26T14:30:00Z">
        <w:r w:rsidR="00F13152">
          <w:rPr>
            <w:lang w:val="vi-VN"/>
          </w:rPr>
          <w:t>dist</w:t>
        </w:r>
      </w:ins>
      <w:ins w:id="577" w:author="Microsoft Office User" w:date="2020-03-26T14:36:00Z">
        <w:r w:rsidR="00155D12">
          <w:t>}</w:t>
        </w:r>
      </w:ins>
      <w:ins w:id="578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579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580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581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582" w:author="Microsoft Office User" w:date="2020-03-24T14:10:00Z"/>
                <w:color w:val="008000"/>
                <w:lang w:val="vi-VN"/>
              </w:rPr>
            </w:pPr>
            <w:del w:id="583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584" w:author="Microsoft Office User" w:date="2020-03-24T14:10:00Z"/>
                <w:lang w:val="vi-VN"/>
              </w:rPr>
            </w:pPr>
            <w:del w:id="585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586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587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588" w:author="Microsoft Office User" w:date="2020-03-24T14:10:00Z"/>
          <w:lang w:val="vi-VN"/>
        </w:rPr>
      </w:pPr>
      <w:ins w:id="589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590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591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592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593" w:author="Microsoft Office User" w:date="2020-03-24T17:37:00Z"/>
                <w:rPrChange w:id="594" w:author="Microsoft Office User" w:date="2020-03-24T17:37:00Z">
                  <w:rPr>
                    <w:ins w:id="595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596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597" w:author="Microsoft Office User" w:date="2020-03-24T17:29:00Z"/>
          <w:lang w:val="vi-VN"/>
        </w:rPr>
      </w:pPr>
      <w:del w:id="598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99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00" w:author="Microsoft Office User" w:date="2020-03-24T17:29:00Z">
            <w:rPr>
              <w:lang w:val="vi-VN"/>
            </w:rPr>
          </w:rPrChange>
        </w:rPr>
        <w:pPrChange w:id="601" w:author="Microsoft Office User" w:date="2020-03-24T17:29:00Z">
          <w:pPr/>
        </w:pPrChange>
      </w:pPr>
      <w:ins w:id="602" w:author="Microsoft Office User" w:date="2020-03-24T17:29:00Z">
        <w:r>
          <w:t>Fig 5.</w:t>
        </w:r>
      </w:ins>
      <w:ins w:id="603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04" w:author="Microsoft Office User" w:date="2020-03-24T17:32:00Z">
            <w:rPr>
              <w:lang w:val="vi-VN"/>
            </w:rPr>
          </w:rPrChange>
        </w:rPr>
      </w:pPr>
      <w:ins w:id="605" w:author="Microsoft Office User" w:date="2020-03-24T17:31:00Z">
        <w:r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606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07" w:author="Microsoft Office User" w:date="2020-03-24T17:36:00Z"/>
          <w:lang w:val="vi-VN"/>
        </w:rPr>
      </w:pPr>
      <w:del w:id="608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09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10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11" w:author="Microsoft Office User" w:date="2020-03-24T17:36:00Z"/>
        </w:trPr>
        <w:tc>
          <w:tcPr>
            <w:tcW w:w="6205" w:type="dxa"/>
            <w:tcPrChange w:id="612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13" w:author="Microsoft Office User" w:date="2020-03-24T17:36:00Z"/>
                <w:lang w:val="vi-VN"/>
              </w:rPr>
            </w:pPr>
            <w:ins w:id="614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15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16" w:author="Microsoft Office User" w:date="2020-03-24T17:36:00Z"/>
                <w:lang w:val="vi-VN"/>
              </w:rPr>
              <w:pPrChange w:id="617" w:author="Microsoft Office User" w:date="2020-03-24T17:48:00Z">
                <w:pPr/>
              </w:pPrChange>
            </w:pPr>
            <w:ins w:id="618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19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620" w:author="Microsoft Office User" w:date="2020-03-26T14:38:00Z">
            <w:rPr>
              <w:lang w:val="vi-VN"/>
            </w:rPr>
          </w:rPrChange>
        </w:rPr>
        <w:pPrChange w:id="621" w:author="Microsoft Office User" w:date="2020-03-24T17:37:00Z">
          <w:pPr/>
        </w:pPrChange>
      </w:pPr>
      <w:ins w:id="622" w:author="Microsoft Office User" w:date="2020-03-24T17:37:00Z">
        <w:r>
          <w:rPr>
            <w:lang w:val="vi-VN"/>
          </w:rPr>
          <w:t>Fig 5.</w:t>
        </w:r>
      </w:ins>
      <w:ins w:id="623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624" w:author="Microsoft Office User" w:date="2020-03-24T14:05:00Z"/>
          <w:lang w:val="vi-VN"/>
        </w:rPr>
      </w:pPr>
      <w:moveFromRangeStart w:id="625" w:author="Microsoft Office User" w:date="2020-03-24T14:05:00Z" w:name="move35951158"/>
      <w:moveFrom w:id="626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27" w:author="Microsoft Office User" w:date="2020-03-24T14:05:00Z"/>
          <w:lang w:val="vi-VN"/>
        </w:rPr>
      </w:pPr>
      <w:moveFrom w:id="628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25"/>
    <w:p w14:paraId="7E6E3970" w14:textId="4335EB21" w:rsidR="00DB7B95" w:rsidRDefault="00DB7B95" w:rsidP="00DB7B95">
      <w:pPr>
        <w:rPr>
          <w:moveTo w:id="629" w:author="Microsoft Office User" w:date="2020-03-24T14:05:00Z"/>
          <w:lang w:val="vi-VN"/>
        </w:rPr>
      </w:pPr>
      <w:moveToRangeStart w:id="630" w:author="Microsoft Office User" w:date="2020-03-24T14:05:00Z" w:name="move35951158"/>
      <w:moveTo w:id="631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32" w:author="Microsoft Office User" w:date="2020-03-26T14:31:00Z">
        <w:r w:rsidR="00576282">
          <w:rPr>
            <w:lang w:val="vi-VN"/>
          </w:rPr>
          <w:t xml:space="preserve"> cắt</w:t>
        </w:r>
      </w:ins>
      <w:moveTo w:id="633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34" w:author="Microsoft Office User" w:date="2020-03-26T14:31:00Z">
        <w:r w:rsidR="002B7E28">
          <w:rPr>
            <w:lang w:val="vi-VN"/>
          </w:rPr>
          <w:t>$$\</w:t>
        </w:r>
      </w:ins>
      <w:moveTo w:id="635" w:author="Microsoft Office User" w:date="2020-03-24T14:05:00Z">
        <w:r>
          <w:rPr>
            <w:lang w:val="vi-VN"/>
          </w:rPr>
          <w:t>a</w:t>
        </w:r>
      </w:moveTo>
      <w:ins w:id="636" w:author="Microsoft Office User" w:date="2020-03-24T17:34:00Z">
        <w:r w:rsidR="000B4E0F">
          <w:rPr>
            <w:lang w:val="vi-VN"/>
          </w:rPr>
          <w:t>lpha</w:t>
        </w:r>
      </w:ins>
      <w:moveTo w:id="637" w:author="Microsoft Office User" w:date="2020-03-24T14:05:00Z">
        <w:r>
          <w:rPr>
            <w:lang w:val="vi-VN"/>
          </w:rPr>
          <w:t>=mean(</w:t>
        </w:r>
      </w:moveTo>
      <w:ins w:id="638" w:author="Microsoft Office User" w:date="2020-03-26T14:31:00Z">
        <w:r w:rsidR="00940015">
          <w:rPr>
            <w:lang w:val="vi-VN"/>
          </w:rPr>
          <w:t>\</w:t>
        </w:r>
      </w:ins>
      <w:moveTo w:id="639" w:author="Microsoft Office User" w:date="2020-03-24T14:05:00Z">
        <w:r>
          <w:rPr>
            <w:lang w:val="vi-VN"/>
          </w:rPr>
          <w:t>a</w:t>
        </w:r>
      </w:moveTo>
      <w:ins w:id="640" w:author="Microsoft Office User" w:date="2020-03-26T14:31:00Z">
        <w:r w:rsidR="00940015">
          <w:rPr>
            <w:lang w:val="vi-VN"/>
          </w:rPr>
          <w:t>lpha</w:t>
        </w:r>
      </w:ins>
      <w:moveTo w:id="641" w:author="Microsoft Office User" w:date="2020-03-24T14:05:00Z">
        <w:r>
          <w:rPr>
            <w:lang w:val="vi-VN"/>
          </w:rPr>
          <w:t>_</w:t>
        </w:r>
      </w:moveTo>
      <w:ins w:id="642" w:author="Microsoft Office User" w:date="2020-03-26T14:33:00Z">
        <w:r w:rsidR="00731496">
          <w:rPr>
            <w:lang w:val="vi-VN"/>
          </w:rPr>
          <w:t>{</w:t>
        </w:r>
      </w:ins>
      <w:moveTo w:id="643" w:author="Microsoft Office User" w:date="2020-03-24T14:05:00Z">
        <w:r>
          <w:rPr>
            <w:lang w:val="vi-VN"/>
          </w:rPr>
          <w:t>dist</w:t>
        </w:r>
      </w:moveTo>
      <w:ins w:id="644" w:author="Microsoft Office User" w:date="2020-03-26T14:33:00Z">
        <w:r w:rsidR="00731496" w:rsidRPr="00731496">
          <w:rPr>
            <w:lang w:val="vi-VN"/>
            <w:rPrChange w:id="645" w:author="Microsoft Office User" w:date="2020-03-26T14:33:00Z">
              <w:rPr/>
            </w:rPrChange>
          </w:rPr>
          <w:t>}</w:t>
        </w:r>
      </w:ins>
      <w:moveTo w:id="646" w:author="Microsoft Office User" w:date="2020-03-24T14:05:00Z">
        <w:r>
          <w:rPr>
            <w:lang w:val="vi-VN"/>
          </w:rPr>
          <w:t>)=-17.39</w:t>
        </w:r>
      </w:moveTo>
      <w:ins w:id="647" w:author="Microsoft Office User" w:date="2020-03-26T14:31:00Z">
        <w:r w:rsidR="002B7E28">
          <w:rPr>
            <w:lang w:val="vi-VN"/>
          </w:rPr>
          <w:t>$$</w:t>
        </w:r>
      </w:ins>
      <w:moveTo w:id="648" w:author="Microsoft Office User" w:date="2020-03-24T14:05:00Z">
        <w:r>
          <w:rPr>
            <w:lang w:val="vi-VN"/>
          </w:rPr>
          <w:t xml:space="preserve"> và </w:t>
        </w:r>
      </w:moveTo>
      <w:ins w:id="649" w:author="Microsoft Office User" w:date="2020-03-26T14:31:00Z">
        <w:r w:rsidR="001A7826">
          <w:rPr>
            <w:lang w:val="vi-VN"/>
          </w:rPr>
          <w:t>$$\</w:t>
        </w:r>
      </w:ins>
      <w:moveTo w:id="650" w:author="Microsoft Office User" w:date="2020-03-24T14:05:00Z">
        <w:r>
          <w:rPr>
            <w:lang w:val="vi-VN"/>
          </w:rPr>
          <w:t>b</w:t>
        </w:r>
      </w:moveTo>
      <w:ins w:id="651" w:author="Microsoft Office User" w:date="2020-03-24T17:34:00Z">
        <w:r w:rsidR="000B4E0F">
          <w:rPr>
            <w:lang w:val="vi-VN"/>
          </w:rPr>
          <w:t>eta</w:t>
        </w:r>
      </w:ins>
      <w:moveTo w:id="652" w:author="Microsoft Office User" w:date="2020-03-24T14:05:00Z">
        <w:r>
          <w:rPr>
            <w:lang w:val="vi-VN"/>
          </w:rPr>
          <w:t>=mean(</w:t>
        </w:r>
      </w:moveTo>
      <w:ins w:id="653" w:author="Microsoft Office User" w:date="2020-03-26T14:32:00Z">
        <w:r w:rsidR="001A7826">
          <w:rPr>
            <w:lang w:val="vi-VN"/>
          </w:rPr>
          <w:t>\</w:t>
        </w:r>
      </w:ins>
      <w:moveTo w:id="654" w:author="Microsoft Office User" w:date="2020-03-24T14:05:00Z">
        <w:r>
          <w:rPr>
            <w:lang w:val="vi-VN"/>
          </w:rPr>
          <w:t>b</w:t>
        </w:r>
      </w:moveTo>
      <w:ins w:id="655" w:author="Microsoft Office User" w:date="2020-03-26T14:32:00Z">
        <w:r w:rsidR="001A7826">
          <w:rPr>
            <w:lang w:val="vi-VN"/>
          </w:rPr>
          <w:t>eta</w:t>
        </w:r>
      </w:ins>
      <w:moveTo w:id="656" w:author="Microsoft Office User" w:date="2020-03-24T14:05:00Z">
        <w:r>
          <w:rPr>
            <w:lang w:val="vi-VN"/>
          </w:rPr>
          <w:t>_</w:t>
        </w:r>
      </w:moveTo>
      <w:ins w:id="657" w:author="Microsoft Office User" w:date="2020-03-26T14:33:00Z">
        <w:r w:rsidR="00731496" w:rsidRPr="00731496">
          <w:rPr>
            <w:lang w:val="vi-VN"/>
            <w:rPrChange w:id="658" w:author="Microsoft Office User" w:date="2020-03-26T14:33:00Z">
              <w:rPr/>
            </w:rPrChange>
          </w:rPr>
          <w:t>{</w:t>
        </w:r>
      </w:ins>
      <w:moveTo w:id="659" w:author="Microsoft Office User" w:date="2020-03-24T14:05:00Z">
        <w:r>
          <w:rPr>
            <w:lang w:val="vi-VN"/>
          </w:rPr>
          <w:t>dist</w:t>
        </w:r>
      </w:moveTo>
      <w:ins w:id="660" w:author="Microsoft Office User" w:date="2020-03-26T14:33:00Z">
        <w:r w:rsidR="00731496" w:rsidRPr="00404505">
          <w:rPr>
            <w:lang w:val="vi-VN"/>
            <w:rPrChange w:id="661" w:author="Microsoft Office User" w:date="2020-03-26T14:33:00Z">
              <w:rPr/>
            </w:rPrChange>
          </w:rPr>
          <w:t>}</w:t>
        </w:r>
      </w:ins>
      <w:moveTo w:id="662" w:author="Microsoft Office User" w:date="2020-03-24T14:05:00Z">
        <w:r>
          <w:rPr>
            <w:lang w:val="vi-VN"/>
          </w:rPr>
          <w:t>)=3.92</w:t>
        </w:r>
      </w:moveTo>
      <w:ins w:id="663" w:author="Microsoft Office User" w:date="2020-03-26T14:31:00Z">
        <w:r w:rsidR="001A7826">
          <w:rPr>
            <w:lang w:val="vi-VN"/>
          </w:rPr>
          <w:t>$$</w:t>
        </w:r>
      </w:ins>
      <w:moveTo w:id="664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665" w:author="Microsoft Office User" w:date="2020-03-24T14:05:00Z"/>
          <w:moveTo w:id="666" w:author="Microsoft Office User" w:date="2020-03-24T14:05:00Z"/>
          <w:lang w:val="vi-VN"/>
        </w:rPr>
      </w:pPr>
      <w:moveTo w:id="667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668" w:author="Microsoft Office User" w:date="2020-03-24T17:33:00Z">
        <w:r w:rsidR="00816625" w:rsidRPr="00816625">
          <w:rPr>
            <w:lang w:val="vi-VN"/>
            <w:rPrChange w:id="669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670" w:author="Microsoft Office User" w:date="2020-03-24T14:05:00Z">
        <w:r>
          <w:rPr>
            <w:lang w:val="vi-VN"/>
          </w:rPr>
          <w:t xml:space="preserve"> phân phối</w:t>
        </w:r>
      </w:moveTo>
      <w:ins w:id="671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672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673" w:author="Microsoft Office User" w:date="2020-03-24T17:33:00Z">
              <w:rPr/>
            </w:rPrChange>
          </w:rPr>
          <w:t>r</w:t>
        </w:r>
      </w:ins>
      <w:moveTo w:id="674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30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675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676" w:author="Microsoft Office User" w:date="2020-03-24T17:35:00Z"/>
          <w:lang w:val="vi-VN"/>
        </w:rPr>
      </w:pPr>
      <w:ins w:id="677" w:author="Microsoft Office User" w:date="2020-03-24T17:34:00Z">
        <w:r w:rsidRPr="00174DDC">
          <w:rPr>
            <w:lang w:val="vi-VN"/>
            <w:rPrChange w:id="678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679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680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681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82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683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684" w:author="Microsoft Office User" w:date="2020-03-24T17:50:00Z"/>
        </w:trPr>
        <w:tc>
          <w:tcPr>
            <w:tcW w:w="4505" w:type="dxa"/>
            <w:tcPrChange w:id="685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686" w:author="Microsoft Office User" w:date="2020-03-24T17:50:00Z"/>
                <w:lang w:val="vi-VN"/>
              </w:rPr>
            </w:pPr>
            <w:ins w:id="687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688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689" w:author="Microsoft Office User" w:date="2020-03-24T17:50:00Z"/>
                <w:lang w:val="vi-VN"/>
              </w:rPr>
            </w:pPr>
            <w:ins w:id="690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B05CB9" w:rsidRDefault="00B05CB9">
      <w:pPr>
        <w:jc w:val="center"/>
        <w:rPr>
          <w:ins w:id="691" w:author="Microsoft Office User" w:date="2020-03-24T17:34:00Z"/>
          <w:rPrChange w:id="692" w:author="Microsoft Office User" w:date="2020-03-24T17:51:00Z">
            <w:rPr>
              <w:ins w:id="693" w:author="Microsoft Office User" w:date="2020-03-24T17:34:00Z"/>
              <w:lang w:val="vi-VN"/>
            </w:rPr>
          </w:rPrChange>
        </w:rPr>
        <w:pPrChange w:id="694" w:author="Microsoft Office User" w:date="2020-03-24T17:51:00Z">
          <w:pPr/>
        </w:pPrChange>
      </w:pPr>
      <w:ins w:id="695" w:author="Microsoft Office User" w:date="2020-03-24T17:51:00Z">
        <w:r>
          <w:t>Fig 5.</w:t>
        </w:r>
      </w:ins>
      <w:ins w:id="696" w:author="Microsoft Office User" w:date="2020-03-26T14:38:00Z">
        <w:r w:rsidR="00E4137F">
          <w:t>5</w:t>
        </w:r>
      </w:ins>
      <w:bookmarkStart w:id="697" w:name="_GoBack"/>
      <w:bookmarkEnd w:id="697"/>
    </w:p>
    <w:p w14:paraId="26DF862E" w14:textId="64C82FCA" w:rsidR="000B4E0F" w:rsidRDefault="000B4E0F">
      <w:pPr>
        <w:rPr>
          <w:ins w:id="698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699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700" w:author="Microsoft Office User" w:date="2020-03-26T11:22:00Z"/>
          <w:lang w:val="vi-VN"/>
        </w:rPr>
      </w:pPr>
      <w:ins w:id="701" w:author="Microsoft Office User" w:date="2020-03-26T11:22:00Z">
        <w:r>
          <w:rPr>
            <w:lang w:val="vi-VN"/>
          </w:rPr>
          <w:t>Hồi quy đa biến:</w:t>
        </w:r>
      </w:ins>
    </w:p>
    <w:p w14:paraId="433CF133" w14:textId="77777777" w:rsidR="00A26E23" w:rsidRPr="002366FF" w:rsidRDefault="00A26E23" w:rsidP="00A26E23">
      <w:pPr>
        <w:rPr>
          <w:ins w:id="702" w:author="Microsoft Office User" w:date="2020-03-26T11:22:00Z"/>
          <w:lang w:val="vi-VN"/>
        </w:rPr>
      </w:pPr>
      <w:ins w:id="703" w:author="Microsoft Office User" w:date="2020-03-26T11:22:00Z">
        <w:r>
          <w:rPr>
            <w:lang w:val="vi-VN"/>
          </w:rPr>
          <w:t>Bộ dữ liệu {yi, xi1, … , xi</w:t>
        </w:r>
        <w:r w:rsidRPr="00E1446E">
          <w:rPr>
            <w:lang w:val="vi-VN"/>
          </w:rPr>
          <w:t xml:space="preserve">p} </w:t>
        </w:r>
        <w:r>
          <w:rPr>
            <w:lang w:val="vi-VN"/>
          </w:rPr>
          <w:t>với p là số biến độc lập</w:t>
        </w:r>
        <w:r w:rsidRPr="00E1446E">
          <w:rPr>
            <w:lang w:val="vi-VN"/>
          </w:rPr>
          <w:t>.</w:t>
        </w:r>
      </w:ins>
    </w:p>
    <w:p w14:paraId="13FE1423" w14:textId="77777777" w:rsidR="00A26E23" w:rsidRPr="00E1446E" w:rsidRDefault="00A26E23" w:rsidP="00A26E23">
      <w:pPr>
        <w:jc w:val="center"/>
        <w:rPr>
          <w:ins w:id="704" w:author="Microsoft Office User" w:date="2020-03-26T11:22:00Z"/>
        </w:rPr>
      </w:pPr>
      <w:ins w:id="705" w:author="Microsoft Office User" w:date="2020-03-26T11:22:00Z">
        <w:r>
          <w:rPr>
            <w:lang w:val="vi-VN"/>
          </w:rPr>
          <w:t>y</w:t>
        </w:r>
        <w:r>
          <w:rPr>
            <w:vertAlign w:val="subscript"/>
            <w:lang w:val="vi-VN"/>
          </w:rPr>
          <w:t>i</w:t>
        </w:r>
        <w:r>
          <w:rPr>
            <w:lang w:val="vi-VN"/>
          </w:rPr>
          <w:t xml:space="preserve"> = alpha + beta</w:t>
        </w:r>
        <w:r w:rsidRPr="00E1446E">
          <w:rPr>
            <w:vertAlign w:val="subscript"/>
            <w:lang w:val="vi-VN"/>
          </w:rPr>
          <w:t>1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i1</w:t>
        </w:r>
        <w:r>
          <w:rPr>
            <w:lang w:val="vi-VN"/>
          </w:rPr>
          <w:t xml:space="preserve"> + beta</w:t>
        </w:r>
        <w:r w:rsidRPr="00E1446E">
          <w:rPr>
            <w:vertAlign w:val="subscript"/>
            <w:lang w:val="vi-VN"/>
          </w:rPr>
          <w:t>2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i2</w:t>
        </w:r>
        <w:r>
          <w:rPr>
            <w:lang w:val="vi-VN"/>
          </w:rPr>
          <w:t xml:space="preserve"> + … + beta</w:t>
        </w:r>
        <w:r w:rsidRPr="00E1446E">
          <w:rPr>
            <w:vertAlign w:val="subscript"/>
            <w:lang w:val="vi-VN"/>
          </w:rPr>
          <w:t>p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ip</w:t>
        </w:r>
        <w:r>
          <w:t xml:space="preserve"> + </w:t>
        </w:r>
        <w:proofErr w:type="spellStart"/>
        <w:r>
          <w:t>sigma</w:t>
        </w:r>
        <w:r w:rsidRPr="00E1446E">
          <w:rPr>
            <w:vertAlign w:val="subscript"/>
          </w:rPr>
          <w:t>i</w:t>
        </w:r>
        <w:proofErr w:type="spellEnd"/>
      </w:ins>
    </w:p>
    <w:p w14:paraId="155737B1" w14:textId="77777777" w:rsidR="00A26E23" w:rsidRDefault="00A26E23" w:rsidP="00A26E23">
      <w:pPr>
        <w:rPr>
          <w:ins w:id="706" w:author="Microsoft Office User" w:date="2020-03-26T11:22:00Z"/>
          <w:lang w:val="vi-VN"/>
        </w:rPr>
      </w:pPr>
      <w:ins w:id="707" w:author="Microsoft Office User" w:date="2020-03-26T11:22:00Z">
        <w:r>
          <w:rPr>
            <w:lang w:val="vi-VN"/>
          </w:rPr>
          <w:t>trong đó:</w:t>
        </w:r>
      </w:ins>
    </w:p>
    <w:p w14:paraId="4E0044E3" w14:textId="77777777" w:rsidR="00A26E23" w:rsidRDefault="00A26E23" w:rsidP="00A26E23">
      <w:pPr>
        <w:rPr>
          <w:ins w:id="708" w:author="Microsoft Office User" w:date="2020-03-26T11:22:00Z"/>
          <w:lang w:val="vi-VN"/>
        </w:rPr>
      </w:pPr>
      <w:ins w:id="709" w:author="Microsoft Office User" w:date="2020-03-26T11:22:00Z">
        <w:r>
          <w:rPr>
            <w:lang w:val="vi-VN"/>
          </w:rPr>
          <w:t>i=1-n</w:t>
        </w:r>
      </w:ins>
    </w:p>
    <w:p w14:paraId="7B5F8C28" w14:textId="77777777" w:rsidR="00A26E23" w:rsidRPr="00E832C4" w:rsidRDefault="00A26E23" w:rsidP="00A26E23">
      <w:pPr>
        <w:rPr>
          <w:ins w:id="710" w:author="Microsoft Office User" w:date="2020-03-26T11:22:00Z"/>
          <w:lang w:val="vi-VN"/>
        </w:rPr>
      </w:pPr>
    </w:p>
    <w:p w14:paraId="6EDE4BEB" w14:textId="77777777" w:rsidR="00A26E23" w:rsidRPr="00174DDC" w:rsidRDefault="00A26E23">
      <w:pPr>
        <w:rPr>
          <w:lang w:val="vi-VN"/>
        </w:rPr>
      </w:pPr>
    </w:p>
    <w:p w14:paraId="32C4A307" w14:textId="3EEB94C2" w:rsidR="00353748" w:rsidRDefault="000417FF">
      <w:pPr>
        <w:rPr>
          <w:ins w:id="711" w:author="Microsoft Office User" w:date="2020-03-24T14:06:00Z"/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6EB6B495" w14:textId="63CE557B" w:rsidR="00616242" w:rsidRDefault="00616242">
      <w:pPr>
        <w:rPr>
          <w:ins w:id="712" w:author="Microsoft Office User" w:date="2020-03-24T14:07:00Z"/>
          <w:lang w:val="vi-VN"/>
        </w:rPr>
      </w:pPr>
      <w:ins w:id="713" w:author="Microsoft Office User" w:date="2020-03-24T14:06:00Z">
        <w:r>
          <w:rPr>
            <w:lang w:val="vi-VN"/>
          </w:rPr>
          <w:t>Ở trên là 1 ví dụ đơn giản hồi quy với 1 biến độc lập. Nếu ta có nhiều biến độc lập, lúc này mô</w:t>
        </w:r>
      </w:ins>
      <w:ins w:id="714" w:author="Microsoft Office User" w:date="2020-03-24T14:07:00Z">
        <w:r>
          <w:rPr>
            <w:lang w:val="vi-VN"/>
          </w:rPr>
          <w:t xml:space="preserve"> hình hồi quy có dạng:</w:t>
        </w:r>
      </w:ins>
    </w:p>
    <w:p w14:paraId="7DB239DB" w14:textId="77777777" w:rsidR="00616242" w:rsidRPr="00EA6E78" w:rsidRDefault="00616242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lastRenderedPageBreak/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3F658A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3F658A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3F658A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3F658A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33ADED" w14:textId="77777777" w:rsidR="000505A8" w:rsidRDefault="000505A8" w:rsidP="00B05CB9">
      <w:r>
        <w:separator/>
      </w:r>
    </w:p>
  </w:endnote>
  <w:endnote w:type="continuationSeparator" w:id="0">
    <w:p w14:paraId="7255BAF5" w14:textId="77777777" w:rsidR="000505A8" w:rsidRDefault="000505A8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8E30E0" w14:textId="77777777" w:rsidR="000505A8" w:rsidRDefault="000505A8" w:rsidP="00B05CB9">
      <w:r>
        <w:separator/>
      </w:r>
    </w:p>
  </w:footnote>
  <w:footnote w:type="continuationSeparator" w:id="0">
    <w:p w14:paraId="7A5DFBE0" w14:textId="77777777" w:rsidR="000505A8" w:rsidRDefault="000505A8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5A8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7826"/>
    <w:rsid w:val="001E0CF2"/>
    <w:rsid w:val="001E23AB"/>
    <w:rsid w:val="001E380B"/>
    <w:rsid w:val="001F4B5C"/>
    <w:rsid w:val="001F4D54"/>
    <w:rsid w:val="002076A4"/>
    <w:rsid w:val="00230C16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3358"/>
    <w:rsid w:val="002860EE"/>
    <w:rsid w:val="002A39A0"/>
    <w:rsid w:val="002A3C8C"/>
    <w:rsid w:val="002B7E28"/>
    <w:rsid w:val="002D29DC"/>
    <w:rsid w:val="002D2A09"/>
    <w:rsid w:val="002F1322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567F7"/>
    <w:rsid w:val="00457585"/>
    <w:rsid w:val="00462A26"/>
    <w:rsid w:val="00475360"/>
    <w:rsid w:val="00491DB0"/>
    <w:rsid w:val="004A0485"/>
    <w:rsid w:val="004B4635"/>
    <w:rsid w:val="004B5FD9"/>
    <w:rsid w:val="004D12D7"/>
    <w:rsid w:val="004D776F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E4AF3"/>
    <w:rsid w:val="006E51CF"/>
    <w:rsid w:val="006F02F3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80D57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6C76"/>
    <w:rsid w:val="008D6F0D"/>
    <w:rsid w:val="008E1272"/>
    <w:rsid w:val="008E43CC"/>
    <w:rsid w:val="008E4D42"/>
    <w:rsid w:val="008E60B4"/>
    <w:rsid w:val="008F0CB5"/>
    <w:rsid w:val="00940015"/>
    <w:rsid w:val="00951B5A"/>
    <w:rsid w:val="00953A43"/>
    <w:rsid w:val="009638D2"/>
    <w:rsid w:val="00964CDB"/>
    <w:rsid w:val="00966FCB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8532E"/>
    <w:rsid w:val="00A96481"/>
    <w:rsid w:val="00AB1E79"/>
    <w:rsid w:val="00AB1E99"/>
    <w:rsid w:val="00AC2022"/>
    <w:rsid w:val="00AC4817"/>
    <w:rsid w:val="00AC6E5D"/>
    <w:rsid w:val="00AD40F7"/>
    <w:rsid w:val="00B03761"/>
    <w:rsid w:val="00B04C89"/>
    <w:rsid w:val="00B05CB9"/>
    <w:rsid w:val="00B12D92"/>
    <w:rsid w:val="00B15931"/>
    <w:rsid w:val="00B3604F"/>
    <w:rsid w:val="00B519A9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865E5"/>
    <w:rsid w:val="00C86E1A"/>
    <w:rsid w:val="00CA5AFA"/>
    <w:rsid w:val="00CA6C63"/>
    <w:rsid w:val="00CB7595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4137F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C620B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11</Pages>
  <Words>1678</Words>
  <Characters>9570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259</cp:revision>
  <dcterms:created xsi:type="dcterms:W3CDTF">2020-03-03T01:22:00Z</dcterms:created>
  <dcterms:modified xsi:type="dcterms:W3CDTF">2020-03-26T07:38:00Z</dcterms:modified>
</cp:coreProperties>
</file>