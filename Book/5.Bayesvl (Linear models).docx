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Pr="004E1714" w:rsidRDefault="00B945B5">
      <w:pPr>
        <w:rPr>
          <w:ins w:id="19" w:author="Microsoft Office User" w:date="2020-03-26T11:21:00Z"/>
          <w:lang w:val="vi-VN"/>
          <w:rPrChange w:id="20" w:author="Microsoft Office User" w:date="2020-04-01T09:38:00Z">
            <w:rPr>
              <w:ins w:id="21" w:author="Microsoft Office User" w:date="2020-03-26T11:21:00Z"/>
            </w:rPr>
          </w:rPrChange>
        </w:rPr>
      </w:pPr>
      <w:ins w:id="22" w:author="Microsoft Office User" w:date="2020-03-26T11:20:00Z">
        <w:r w:rsidRPr="00B945B5">
          <w:rPr>
            <w:lang w:val="vi-VN"/>
          </w:rPr>
          <w:t>Simple linear regression</w:t>
        </w:r>
        <w:r w:rsidRPr="004E1714">
          <w:rPr>
            <w:lang w:val="vi-VN"/>
            <w:rPrChange w:id="23" w:author="Microsoft Office User" w:date="2020-04-01T09:38:00Z">
              <w:rPr/>
            </w:rPrChange>
          </w:rPr>
          <w:t>:</w:t>
        </w:r>
      </w:ins>
    </w:p>
    <w:p w14:paraId="65479676" w14:textId="55283AB5" w:rsidR="00A4407E" w:rsidRDefault="00A4407E">
      <w:pPr>
        <w:rPr>
          <w:ins w:id="24" w:author="Microsoft Office User" w:date="2020-03-26T11:29:00Z"/>
          <w:lang w:val="vi-VN"/>
        </w:rPr>
      </w:pPr>
      <w:ins w:id="25" w:author="Microsoft Office User" w:date="2020-03-26T11:21:00Z">
        <w:r w:rsidRPr="004E1714">
          <w:rPr>
            <w:lang w:val="vi-VN"/>
            <w:rPrChange w:id="26" w:author="Microsoft Office User" w:date="2020-04-01T09:38:00Z">
              <w:rPr/>
            </w:rPrChange>
          </w:rPr>
          <w:t>Chúng</w:t>
        </w:r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7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8" w:author="Microsoft Office User" w:date="2020-03-26T11:22:00Z">
        <w:r w:rsidR="00B63606">
          <w:rPr>
            <w:lang w:val="vi-VN"/>
          </w:rPr>
          <w:t>.</w:t>
        </w:r>
      </w:ins>
      <w:ins w:id="29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30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31" w:author="Microsoft Office User" w:date="2020-03-26T11:25:00Z">
        <w:r w:rsidR="00616469">
          <w:rPr>
            <w:lang w:val="vi-VN"/>
          </w:rPr>
          <w:t>,</w:t>
        </w:r>
      </w:ins>
      <w:ins w:id="32" w:author="Microsoft Office User" w:date="2020-03-26T11:24:00Z">
        <w:r w:rsidR="00616469">
          <w:rPr>
            <w:lang w:val="vi-VN"/>
          </w:rPr>
          <w:t xml:space="preserve"> càng </w:t>
        </w:r>
      </w:ins>
      <w:ins w:id="33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4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5" w:author="Microsoft Office User" w:date="2020-03-26T11:29:00Z">
        <w:r w:rsidR="00641FCF">
          <w:rPr>
            <w:lang w:val="vi-VN"/>
          </w:rPr>
          <w:t xml:space="preserve"> </w:t>
        </w:r>
      </w:ins>
      <w:ins w:id="36" w:author="Microsoft Office User" w:date="2020-03-26T13:28:00Z">
        <w:r w:rsidR="00B83D5C" w:rsidRPr="00B83D5C">
          <w:rPr>
            <w:lang w:val="vi-VN"/>
            <w:rPrChange w:id="37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8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9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40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41" w:author="Microsoft Office User" w:date="2020-03-26T11:30:00Z"/>
          <w:lang w:val="vi-VN"/>
        </w:rPr>
      </w:pPr>
    </w:p>
    <w:p w14:paraId="7A987DDE" w14:textId="4C646EA7" w:rsidR="00820292" w:rsidRDefault="00D1516A">
      <w:pPr>
        <w:rPr>
          <w:ins w:id="42" w:author="Microsoft Office User" w:date="2020-03-26T11:22:00Z"/>
          <w:lang w:val="vi-VN"/>
        </w:rPr>
      </w:pPr>
      <w:ins w:id="43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4" w:author="Microsoft Office User" w:date="2020-03-26T11:30:00Z">
        <w:r w:rsidR="003B368A">
          <w:rPr>
            <w:lang w:val="vi-VN"/>
          </w:rPr>
          <w:t xml:space="preserve">giá thế nào là </w:t>
        </w:r>
      </w:ins>
      <w:ins w:id="45" w:author="Microsoft Office User" w:date="2020-04-09T19:33:00Z">
        <w:r w:rsidR="00F80680">
          <w:rPr>
            <w:lang w:val="vi-VN"/>
          </w:rPr>
          <w:t>"</w:t>
        </w:r>
      </w:ins>
      <w:ins w:id="46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7" w:author="Microsoft Office User" w:date="2020-04-09T19:32:00Z">
        <w:r w:rsidR="00F80680">
          <w:rPr>
            <w:lang w:val="vi-VN"/>
          </w:rPr>
          <w:t>"</w:t>
        </w:r>
      </w:ins>
      <w:ins w:id="48" w:author="Microsoft Office User" w:date="2020-03-26T13:29:00Z">
        <w:r w:rsidR="00420143">
          <w:rPr>
            <w:lang w:val="vi-VN"/>
          </w:rPr>
          <w:t xml:space="preserve"> (best fit)</w:t>
        </w:r>
      </w:ins>
      <w:ins w:id="49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50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51" w:author="Microsoft Office User" w:date="2020-03-26T11:31:00Z"/>
          <w:lang w:val="vi-VN"/>
        </w:rPr>
      </w:pPr>
      <w:ins w:id="52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53" w:author="Microsoft Office User" w:date="2020-03-26T13:30:00Z"/>
          <w:lang w:val="vi-VN"/>
        </w:rPr>
      </w:pPr>
      <w:ins w:id="54" w:author="Microsoft Office User" w:date="2020-03-26T11:31:00Z">
        <w:r>
          <w:rPr>
            <w:lang w:val="vi-VN"/>
          </w:rPr>
          <w:t>$$y = \alpha +</w:t>
        </w:r>
      </w:ins>
      <w:ins w:id="55" w:author="Microsoft Office User" w:date="2020-03-26T11:32:00Z">
        <w:r>
          <w:rPr>
            <w:lang w:val="vi-VN"/>
          </w:rPr>
          <w:t xml:space="preserve"> \beta x</w:t>
        </w:r>
      </w:ins>
      <w:ins w:id="56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>
      <w:pPr>
        <w:jc w:val="center"/>
        <w:rPr>
          <w:ins w:id="57" w:author="Microsoft Office User" w:date="2020-03-26T11:31:00Z"/>
          <w:lang w:val="vi-VN"/>
        </w:rPr>
        <w:pPrChange w:id="58" w:author="Microsoft Office User" w:date="2020-03-26T11:32:00Z">
          <w:pPr/>
        </w:pPrChange>
      </w:pPr>
    </w:p>
    <w:p w14:paraId="37701FB5" w14:textId="10885C73" w:rsidR="004567F7" w:rsidRPr="004E1714" w:rsidRDefault="004567F7">
      <w:pPr>
        <w:rPr>
          <w:ins w:id="59" w:author="Microsoft Office User" w:date="2020-03-26T11:33:00Z"/>
          <w:lang w:val="vi-VN"/>
        </w:rPr>
      </w:pPr>
      <w:ins w:id="60" w:author="Microsoft Office User" w:date="2020-03-26T11:32:00Z">
        <w:r>
          <w:rPr>
            <w:lang w:val="vi-VN"/>
          </w:rPr>
          <w:t xml:space="preserve">Trong đó $\beta$ được gọi là hệ số góc và </w:t>
        </w:r>
      </w:ins>
      <w:ins w:id="61" w:author="Microsoft Office User" w:date="2020-03-26T11:33:00Z">
        <w:r>
          <w:rPr>
            <w:lang w:val="vi-VN"/>
          </w:rPr>
          <w:t>$\alpha$ là hệ số</w:t>
        </w:r>
      </w:ins>
      <w:ins w:id="62" w:author="Microsoft Office User" w:date="2020-03-26T12:02:00Z">
        <w:r w:rsidR="008D1E8F">
          <w:rPr>
            <w:lang w:val="vi-VN"/>
          </w:rPr>
          <w:t xml:space="preserve"> cắt</w:t>
        </w:r>
      </w:ins>
      <w:ins w:id="63" w:author="Microsoft Office User" w:date="2020-03-26T11:33:00Z">
        <w:r>
          <w:rPr>
            <w:lang w:val="vi-VN"/>
          </w:rPr>
          <w:t xml:space="preserve"> intercept</w:t>
        </w:r>
      </w:ins>
      <w:ins w:id="64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5" w:author="Microsoft Office User" w:date="2020-03-26T11:22:00Z"/>
          <w:lang w:val="vi-VN"/>
        </w:rPr>
      </w:pPr>
      <w:ins w:id="66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7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8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9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70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71" w:author="Microsoft Office User" w:date="2020-03-26T11:35:00Z"/>
          <w:lang w:val="vi-VN"/>
        </w:rPr>
      </w:pPr>
    </w:p>
    <w:p w14:paraId="0E9EF5B9" w14:textId="72C36A36" w:rsidR="00666109" w:rsidRDefault="00666109">
      <w:pPr>
        <w:rPr>
          <w:ins w:id="72" w:author="Microsoft Office User" w:date="2020-03-26T11:35:00Z"/>
          <w:lang w:val="vi-VN"/>
        </w:rPr>
      </w:pPr>
      <w:ins w:id="73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4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5" w:author="Microsoft Office User" w:date="2020-03-26T11:54:00Z">
        <w:r w:rsidR="00705BCC" w:rsidRPr="00705BCC">
          <w:rPr>
            <w:lang w:val="vi-VN"/>
            <w:rPrChange w:id="76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7" w:author="Microsoft Office User" w:date="2020-03-26T11:36:00Z">
        <w:r>
          <w:rPr>
            <w:lang w:val="vi-VN"/>
          </w:rPr>
          <w:t>error</w:t>
        </w:r>
      </w:ins>
      <w:ins w:id="78" w:author="Microsoft Office User" w:date="2020-03-26T11:54:00Z">
        <w:r w:rsidR="00705BCC">
          <w:rPr>
            <w:lang w:val="vi-VN"/>
          </w:rPr>
          <w:t>)</w:t>
        </w:r>
      </w:ins>
      <w:ins w:id="79" w:author="Microsoft Office User" w:date="2020-03-26T11:58:00Z">
        <w:r w:rsidR="004B4635">
          <w:rPr>
            <w:lang w:val="vi-VN"/>
          </w:rPr>
          <w:t xml:space="preserve"> hay còn </w:t>
        </w:r>
      </w:ins>
      <w:ins w:id="80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81" w:author="Microsoft Office User" w:date="2020-03-26T11:54:00Z">
        <w:r w:rsidR="006E51CF">
          <w:rPr>
            <w:lang w:val="vi-VN"/>
          </w:rPr>
          <w:t xml:space="preserve"> </w:t>
        </w:r>
      </w:ins>
      <w:ins w:id="82" w:author="Microsoft Office User" w:date="2020-03-26T11:36:00Z">
        <w:r>
          <w:rPr>
            <w:lang w:val="vi-VN"/>
          </w:rPr>
          <w:t>$\epsilon</w:t>
        </w:r>
      </w:ins>
      <w:ins w:id="83" w:author="Microsoft Office User" w:date="2020-03-26T11:38:00Z">
        <w:r w:rsidR="00F53448">
          <w:rPr>
            <w:lang w:val="vi-VN"/>
          </w:rPr>
          <w:t>_</w:t>
        </w:r>
      </w:ins>
      <w:ins w:id="84" w:author="Microsoft Office User" w:date="2020-03-26T11:36:00Z">
        <w:r>
          <w:rPr>
            <w:lang w:val="vi-VN"/>
          </w:rPr>
          <w:t>i$</w:t>
        </w:r>
      </w:ins>
    </w:p>
    <w:p w14:paraId="1B3C1F7F" w14:textId="665153DA" w:rsidR="002F694B" w:rsidRDefault="002F694B" w:rsidP="002F694B">
      <w:pPr>
        <w:jc w:val="center"/>
        <w:rPr>
          <w:ins w:id="85" w:author="Microsoft Office User" w:date="2020-03-26T11:38:00Z"/>
          <w:lang w:val="vi-VN"/>
        </w:rPr>
      </w:pPr>
      <w:ins w:id="86" w:author="Microsoft Office User" w:date="2020-03-26T11:38:00Z">
        <w:r>
          <w:rPr>
            <w:lang w:val="vi-VN"/>
          </w:rPr>
          <w:t>$$y_i = \alpha + \beta x_i + \</w:t>
        </w:r>
      </w:ins>
      <w:proofErr w:type="spellStart"/>
      <w:ins w:id="87" w:author="Microsoft Office User" w:date="2020-03-26T11:39:00Z">
        <w:r>
          <w:t>epsilon_i</w:t>
        </w:r>
      </w:ins>
      <w:proofErr w:type="spellEnd"/>
      <w:ins w:id="88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9" w:author="Microsoft Office User" w:date="2020-03-26T11:48:00Z"/>
          <w:lang w:val="vi-VN"/>
        </w:rPr>
      </w:pPr>
    </w:p>
    <w:p w14:paraId="62CAA361" w14:textId="22449660" w:rsidR="004D776F" w:rsidRPr="00AB1E79" w:rsidRDefault="00AB1E79">
      <w:pPr>
        <w:rPr>
          <w:ins w:id="90" w:author="Microsoft Office User" w:date="2020-03-26T11:21:00Z"/>
          <w:lang w:val="vi-VN"/>
        </w:rPr>
      </w:pPr>
      <w:ins w:id="91" w:author="Microsoft Office User" w:date="2020-03-26T11:48:00Z">
        <w:r>
          <w:rPr>
            <w:lang w:val="vi-VN"/>
          </w:rPr>
          <w:t xml:space="preserve">Có thể </w:t>
        </w:r>
      </w:ins>
      <w:ins w:id="92" w:author="Microsoft Office User" w:date="2020-03-26T11:49:00Z">
        <w:r>
          <w:rPr>
            <w:lang w:val="vi-VN"/>
          </w:rPr>
          <w:t>thấy quan hệ giữa 2 biến này được thể hiện dựa trên 2 hệ số $\alpha</w:t>
        </w:r>
      </w:ins>
      <w:ins w:id="93" w:author="Microsoft Office User" w:date="2020-03-26T11:50:00Z">
        <w:r>
          <w:rPr>
            <w:lang w:val="vi-VN"/>
          </w:rPr>
          <w:t>$ và $\beta$</w:t>
        </w:r>
      </w:ins>
      <w:ins w:id="94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5" w:author="Microsoft Office User" w:date="2020-03-26T11:22:00Z"/>
          <w:lang w:val="vi-VN"/>
        </w:rPr>
      </w:pPr>
      <w:ins w:id="96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7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8" w:author="Microsoft Office User" w:date="2020-03-26T12:01:00Z">
        <w:r w:rsidR="00DF2B48">
          <w:rPr>
            <w:lang w:val="vi-VN"/>
          </w:rPr>
          <w:t xml:space="preserve"> (OLS)</w:t>
        </w:r>
      </w:ins>
      <w:ins w:id="99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100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101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102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3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4E1714" w:rsidRDefault="005322F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4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5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6" w:author="Microsoft Office User" w:date="2020-03-24T17:15:00Z"/>
                <w:lang w:val="vi-VN"/>
              </w:rPr>
            </w:pPr>
            <w:ins w:id="107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8" w:author="Microsoft Office User" w:date="2020-03-24T17:15:00Z"/>
                <w:lang w:val="vi-VN"/>
              </w:rPr>
            </w:pPr>
            <w:ins w:id="109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10" w:author="Microsoft Office User" w:date="2020-03-24T17:15:00Z"/>
                <w:rPrChange w:id="111" w:author="Microsoft Office User" w:date="2020-03-24T17:15:00Z">
                  <w:rPr>
                    <w:ins w:id="112" w:author="Microsoft Office User" w:date="2020-03-24T17:15:00Z"/>
                    <w:lang w:val="vi-VN"/>
                  </w:rPr>
                </w:rPrChange>
              </w:rPr>
            </w:pPr>
            <w:ins w:id="113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4" w:author="Microsoft Office User" w:date="2020-03-24T17:17:00Z"/>
          <w:lang w:val="vi-VN"/>
        </w:rPr>
      </w:pPr>
      <w:ins w:id="115" w:author="Microsoft Office User" w:date="2020-03-24T17:15:00Z">
        <w:r>
          <w:rPr>
            <w:lang w:val="vi-VN"/>
          </w:rPr>
          <w:t xml:space="preserve">Đây là </w:t>
        </w:r>
      </w:ins>
      <w:del w:id="116" w:author="Microsoft Office User" w:date="2020-03-24T17:15:00Z">
        <w:r w:rsidR="0014359D" w:rsidDel="000E0636">
          <w:rPr>
            <w:lang w:val="vi-VN"/>
          </w:rPr>
          <w:delText>B</w:delText>
        </w:r>
      </w:del>
      <w:ins w:id="117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8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9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20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21" w:author="Microsoft Office User" w:date="2020-03-26T13:17:00Z"/>
          <w:lang w:val="vi-VN"/>
        </w:rPr>
      </w:pPr>
      <w:ins w:id="122" w:author="Microsoft Office User" w:date="2020-03-26T13:17:00Z">
        <w:r>
          <w:rPr>
            <w:lang w:val="vi-VN"/>
          </w:rPr>
          <w:t>Vẽ</w:t>
        </w:r>
      </w:ins>
      <w:ins w:id="123" w:author="Microsoft Office User" w:date="2020-03-26T13:18:00Z">
        <w:r w:rsidR="008D14E3">
          <w:rPr>
            <w:lang w:val="vi-VN"/>
          </w:rPr>
          <w:t xml:space="preserve"> thử</w:t>
        </w:r>
      </w:ins>
      <w:ins w:id="124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5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6" w:author="Microsoft Office User" w:date="2020-03-26T13:20:00Z"/>
                <w:lang w:val="vi-VN"/>
              </w:rPr>
            </w:pPr>
            <w:ins w:id="127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8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9" w:author="Microsoft Office User" w:date="2020-03-26T13:20:00Z"/>
                <w:lang w:val="vi-VN"/>
              </w:rPr>
            </w:pPr>
            <w:ins w:id="130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31" w:author="Microsoft Office User" w:date="2020-03-26T13:20:00Z"/>
                <w:lang w:val="vi-VN"/>
              </w:rPr>
            </w:pPr>
            <w:ins w:id="132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3" w:author="Microsoft Office User" w:date="2020-03-26T13:51:00Z">
              <w:r w:rsidR="007704D4">
                <w:t>speed</w:t>
              </w:r>
            </w:ins>
            <w:ins w:id="134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proofErr w:type="spellStart"/>
            <w:ins w:id="135" w:author="Microsoft Office User" w:date="2020-03-26T13:51:00Z">
              <w:r w:rsidR="0068116C">
                <w:t>dist</w:t>
              </w:r>
            </w:ins>
            <w:proofErr w:type="spellEnd"/>
            <w:ins w:id="136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7" w:author="Microsoft Office User" w:date="2020-03-26T13:17:00Z"/>
                <w:rPrChange w:id="138" w:author="Microsoft Office User" w:date="2020-03-26T13:18:00Z">
                  <w:rPr>
                    <w:ins w:id="139" w:author="Microsoft Office User" w:date="2020-03-26T13:17:00Z"/>
                    <w:lang w:val="vi-VN"/>
                  </w:rPr>
                </w:rPrChange>
              </w:rPr>
            </w:pPr>
            <w:ins w:id="140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41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2" w:author="Microsoft Office User" w:date="2020-03-26T13:21:00Z"/>
          <w:lang w:val="vi-VN"/>
        </w:rPr>
      </w:pPr>
      <w:ins w:id="143" w:author="Microsoft Office User" w:date="2020-03-26T13:41:00Z">
        <w:r w:rsidRPr="002F1322">
          <w:rPr>
            <w:noProof/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Pr="004E1714" w:rsidRDefault="00230C16" w:rsidP="00230C16">
      <w:pPr>
        <w:jc w:val="center"/>
        <w:rPr>
          <w:ins w:id="144" w:author="Microsoft Office User" w:date="2020-03-26T13:22:00Z"/>
          <w:lang w:val="vi-VN"/>
          <w:rPrChange w:id="145" w:author="Microsoft Office User" w:date="2020-04-01T09:38:00Z">
            <w:rPr>
              <w:ins w:id="146" w:author="Microsoft Office User" w:date="2020-03-26T13:22:00Z"/>
            </w:rPr>
          </w:rPrChange>
        </w:rPr>
      </w:pPr>
      <w:ins w:id="147" w:author="Microsoft Office User" w:date="2020-03-26T13:22:00Z">
        <w:r w:rsidRPr="004E1714">
          <w:rPr>
            <w:lang w:val="vi-VN"/>
            <w:rPrChange w:id="148" w:author="Microsoft Office User" w:date="2020-04-01T09:38:00Z">
              <w:rPr/>
            </w:rPrChange>
          </w:rPr>
          <w:t>Fig 5.1</w:t>
        </w:r>
      </w:ins>
    </w:p>
    <w:p w14:paraId="37A7DE98" w14:textId="77777777" w:rsidR="00230C16" w:rsidRPr="004E1714" w:rsidRDefault="00230C16">
      <w:pPr>
        <w:jc w:val="center"/>
        <w:rPr>
          <w:ins w:id="149" w:author="Microsoft Office User" w:date="2020-03-26T13:21:00Z"/>
          <w:lang w:val="vi-VN"/>
        </w:rPr>
        <w:pPrChange w:id="150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51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52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3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4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269EF0E7" w:rsidR="00315BA6" w:rsidRPr="00BC327D" w:rsidRDefault="00BC327D">
      <w:pPr>
        <w:jc w:val="center"/>
        <w:rPr>
          <w:rPrChange w:id="155" w:author="Microsoft Office User" w:date="2020-03-26T13:50:00Z">
            <w:rPr>
              <w:lang w:val="vi-VN"/>
            </w:rPr>
          </w:rPrChange>
        </w:rPr>
        <w:pPrChange w:id="156" w:author="Microsoft Office User" w:date="2020-03-24T14:09:00Z">
          <w:pPr/>
        </w:pPrChange>
      </w:pPr>
      <w:ins w:id="157" w:author="Microsoft Office User" w:date="2020-03-26T13:50:00Z">
        <w:r>
          <w:t>$$</w:t>
        </w:r>
        <w:proofErr w:type="spellStart"/>
        <w:r>
          <w:t>y_dist</w:t>
        </w:r>
        <w:proofErr w:type="spellEnd"/>
        <w:r>
          <w:t xml:space="preserve"> = \alpha_</w:t>
        </w:r>
      </w:ins>
      <w:ins w:id="158" w:author="Microsoft Office User" w:date="2020-04-02T10:44:00Z">
        <w:r w:rsidR="00B0537F">
          <w:t>{</w:t>
        </w:r>
      </w:ins>
      <w:ins w:id="159" w:author="Microsoft Office User" w:date="2020-03-26T13:50:00Z">
        <w:r>
          <w:t>speed</w:t>
        </w:r>
      </w:ins>
      <w:ins w:id="160" w:author="Microsoft Office User" w:date="2020-04-02T10:44:00Z">
        <w:r w:rsidR="00B0537F">
          <w:t>}</w:t>
        </w:r>
      </w:ins>
      <w:ins w:id="161" w:author="Microsoft Office User" w:date="2020-03-26T13:50:00Z">
        <w:r>
          <w:t xml:space="preserve"> + \beta_</w:t>
        </w:r>
      </w:ins>
      <w:ins w:id="162" w:author="Microsoft Office User" w:date="2020-04-02T10:44:00Z">
        <w:r w:rsidR="00B0537F">
          <w:t>{</w:t>
        </w:r>
      </w:ins>
      <w:ins w:id="163" w:author="Microsoft Office User" w:date="2020-03-26T13:50:00Z">
        <w:r>
          <w:t>speed</w:t>
        </w:r>
      </w:ins>
      <w:ins w:id="164" w:author="Microsoft Office User" w:date="2020-04-02T10:44:00Z">
        <w:r w:rsidR="00B0537F">
          <w:t>}</w:t>
        </w:r>
      </w:ins>
      <w:ins w:id="165" w:author="Microsoft Office User" w:date="2020-03-26T13:50:00Z">
        <w:r>
          <w:t xml:space="preserve"> x_</w:t>
        </w:r>
      </w:ins>
      <w:ins w:id="166" w:author="Microsoft Office User" w:date="2020-04-02T10:44:00Z">
        <w:r w:rsidR="00B0537F">
          <w:t>{</w:t>
        </w:r>
      </w:ins>
      <w:ins w:id="167" w:author="Microsoft Office User" w:date="2020-03-26T13:50:00Z">
        <w:r>
          <w:t>speed</w:t>
        </w:r>
      </w:ins>
      <w:ins w:id="168" w:author="Microsoft Office User" w:date="2020-04-02T10:44:00Z">
        <w:r w:rsidR="00B0537F">
          <w:t>}</w:t>
        </w:r>
      </w:ins>
      <w:ins w:id="169" w:author="Microsoft Office User" w:date="2020-03-26T13:50:00Z">
        <w:r>
          <w:t>$$</w:t>
        </w:r>
      </w:ins>
    </w:p>
    <w:p w14:paraId="687EA5A0" w14:textId="71C5650E" w:rsidR="00F60CDF" w:rsidRDefault="00F60CDF">
      <w:pPr>
        <w:rPr>
          <w:ins w:id="170" w:author="Microsoft Office User" w:date="2020-03-24T14:09:00Z"/>
          <w:lang w:val="vi-VN"/>
        </w:rPr>
      </w:pPr>
    </w:p>
    <w:p w14:paraId="3CC2AD84" w14:textId="30041521" w:rsidR="00D90CF6" w:rsidRDefault="00D90CF6">
      <w:pPr>
        <w:rPr>
          <w:ins w:id="171" w:author="Microsoft Office User" w:date="2020-03-24T14:09:00Z"/>
          <w:lang w:val="vi-VN"/>
        </w:rPr>
      </w:pPr>
      <w:ins w:id="172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73" w:author="Microsoft Office User" w:date="2020-03-26T13:51:00Z">
        <w:r w:rsidR="00BC772A" w:rsidRPr="00BC772A">
          <w:rPr>
            <w:lang w:val="vi-VN"/>
            <w:rPrChange w:id="174" w:author="Microsoft Office User" w:date="2020-03-26T13:51:00Z">
              <w:rPr/>
            </w:rPrChange>
          </w:rPr>
          <w:t>$\alpha_</w:t>
        </w:r>
      </w:ins>
      <w:ins w:id="175" w:author="Microsoft Office User" w:date="2020-04-02T10:44:00Z">
        <w:r w:rsidR="00B0537F" w:rsidRPr="00B0537F">
          <w:rPr>
            <w:lang w:val="vi-VN"/>
            <w:rPrChange w:id="176" w:author="Microsoft Office User" w:date="2020-04-02T10:44:00Z">
              <w:rPr/>
            </w:rPrChange>
          </w:rPr>
          <w:t>{</w:t>
        </w:r>
      </w:ins>
      <w:ins w:id="177" w:author="Microsoft Office User" w:date="2020-03-26T13:51:00Z">
        <w:r w:rsidR="00BC772A" w:rsidRPr="00BC772A">
          <w:rPr>
            <w:lang w:val="vi-VN"/>
            <w:rPrChange w:id="178" w:author="Microsoft Office User" w:date="2020-03-26T13:51:00Z">
              <w:rPr/>
            </w:rPrChange>
          </w:rPr>
          <w:t>speed</w:t>
        </w:r>
      </w:ins>
      <w:ins w:id="179" w:author="Microsoft Office User" w:date="2020-04-02T10:44:00Z">
        <w:r w:rsidR="00B0537F" w:rsidRPr="00B0537F">
          <w:rPr>
            <w:lang w:val="vi-VN"/>
            <w:rPrChange w:id="180" w:author="Microsoft Office User" w:date="2020-04-02T10:44:00Z">
              <w:rPr/>
            </w:rPrChange>
          </w:rPr>
          <w:t>}</w:t>
        </w:r>
      </w:ins>
      <w:ins w:id="181" w:author="Microsoft Office User" w:date="2020-03-26T13:51:00Z">
        <w:r w:rsidR="00BC772A" w:rsidRPr="00BC772A">
          <w:rPr>
            <w:lang w:val="vi-VN"/>
            <w:rPrChange w:id="182" w:author="Microsoft Office User" w:date="2020-03-26T13:51:00Z">
              <w:rPr/>
            </w:rPrChange>
          </w:rPr>
          <w:t>$</w:t>
        </w:r>
      </w:ins>
      <w:ins w:id="183" w:author="Microsoft Office User" w:date="2020-03-24T14:09:00Z">
        <w:r>
          <w:rPr>
            <w:lang w:val="vi-VN"/>
          </w:rPr>
          <w:t xml:space="preserve"> và </w:t>
        </w:r>
      </w:ins>
      <w:ins w:id="184" w:author="Microsoft Office User" w:date="2020-03-26T13:51:00Z">
        <w:r w:rsidR="00BC772A" w:rsidRPr="00BC772A">
          <w:rPr>
            <w:lang w:val="vi-VN"/>
            <w:rPrChange w:id="185" w:author="Microsoft Office User" w:date="2020-03-26T13:51:00Z">
              <w:rPr/>
            </w:rPrChange>
          </w:rPr>
          <w:t>$\beta_</w:t>
        </w:r>
      </w:ins>
      <w:ins w:id="186" w:author="Microsoft Office User" w:date="2020-04-02T10:44:00Z">
        <w:r w:rsidR="00B0537F" w:rsidRPr="00B0537F">
          <w:rPr>
            <w:lang w:val="vi-VN"/>
            <w:rPrChange w:id="187" w:author="Microsoft Office User" w:date="2020-04-02T10:44:00Z">
              <w:rPr/>
            </w:rPrChange>
          </w:rPr>
          <w:t>{</w:t>
        </w:r>
      </w:ins>
      <w:ins w:id="188" w:author="Microsoft Office User" w:date="2020-03-26T13:51:00Z">
        <w:r w:rsidR="00BC772A" w:rsidRPr="00BC772A">
          <w:rPr>
            <w:lang w:val="vi-VN"/>
            <w:rPrChange w:id="189" w:author="Microsoft Office User" w:date="2020-03-26T13:51:00Z">
              <w:rPr/>
            </w:rPrChange>
          </w:rPr>
          <w:t>speed</w:t>
        </w:r>
      </w:ins>
      <w:ins w:id="190" w:author="Microsoft Office User" w:date="2020-04-02T10:44:00Z">
        <w:r w:rsidR="00B0537F" w:rsidRPr="00B0537F">
          <w:rPr>
            <w:lang w:val="vi-VN"/>
            <w:rPrChange w:id="191" w:author="Microsoft Office User" w:date="2020-04-02T10:44:00Z">
              <w:rPr/>
            </w:rPrChange>
          </w:rPr>
          <w:t>}</w:t>
        </w:r>
      </w:ins>
      <w:ins w:id="192" w:author="Microsoft Office User" w:date="2020-03-26T13:51:00Z">
        <w:r w:rsidR="00BC772A" w:rsidRPr="00BC772A">
          <w:rPr>
            <w:lang w:val="vi-VN"/>
            <w:rPrChange w:id="193" w:author="Microsoft Office User" w:date="2020-03-26T13:51:00Z">
              <w:rPr/>
            </w:rPrChange>
          </w:rPr>
          <w:t>$</w:t>
        </w:r>
      </w:ins>
      <w:ins w:id="194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95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96" w:author="Microsoft Office User" w:date="2020-03-26T13:23:00Z">
            <w:rPr>
              <w:ins w:id="197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98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99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200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201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2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3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4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5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6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7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208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9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210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1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212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213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4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5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6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217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218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219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220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221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222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223" w:author="Microsoft Office User" w:date="2020-03-26T13:23:00Z"/>
                <w:lang w:val="vi-VN"/>
              </w:rPr>
            </w:pPr>
            <w:del w:id="224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225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22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228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9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23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3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3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3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3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38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9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4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4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4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4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9555277" w:rsidR="00F01F46" w:rsidRPr="00F01F46" w:rsidRDefault="00F01F46" w:rsidP="00F01F46">
            <w:pPr>
              <w:rPr>
                <w:ins w:id="248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9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 xml:space="preserve">Signif. codes:  0 </w:t>
              </w:r>
            </w:ins>
            <w:ins w:id="250" w:author="Microsoft Office User" w:date="2020-04-09T12:03:00Z">
              <w:r w:rsidR="00CB54F1" w:rsidRPr="00CB54F1">
                <w:rPr>
                  <w:rFonts w:ascii="Courier New" w:hAnsi="Courier New" w:cs="Courier New"/>
                  <w:sz w:val="20"/>
                  <w:lang w:val="vi-VN"/>
                  <w:rPrChange w:id="251" w:author="Microsoft Office User" w:date="2020-04-09T12:03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5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***</w:t>
              </w:r>
            </w:ins>
            <w:ins w:id="253" w:author="Microsoft Office User" w:date="2020-04-09T12:03:00Z">
              <w:r w:rsidR="00CB54F1" w:rsidRPr="00F80680">
                <w:rPr>
                  <w:rFonts w:ascii="Courier New" w:hAnsi="Courier New" w:cs="Courier New"/>
                  <w:sz w:val="20"/>
                  <w:lang w:val="vi-VN"/>
                  <w:rPrChange w:id="254" w:author="Microsoft Office User" w:date="2020-04-09T19:32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5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0.001 </w:t>
              </w:r>
            </w:ins>
            <w:ins w:id="256" w:author="Microsoft Office User" w:date="2020-04-09T12:03:00Z">
              <w:r w:rsidR="00CB54F1" w:rsidRPr="00F80680">
                <w:rPr>
                  <w:rFonts w:ascii="Courier New" w:hAnsi="Courier New" w:cs="Courier New"/>
                  <w:sz w:val="20"/>
                  <w:lang w:val="vi-VN"/>
                  <w:rPrChange w:id="257" w:author="Microsoft Office User" w:date="2020-04-09T19:32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5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**</w:t>
              </w:r>
            </w:ins>
            <w:ins w:id="259" w:author="Microsoft Office User" w:date="2020-04-09T12:03:00Z">
              <w:r w:rsidR="00CB54F1" w:rsidRPr="00F80680">
                <w:rPr>
                  <w:rFonts w:ascii="Courier New" w:hAnsi="Courier New" w:cs="Courier New"/>
                  <w:sz w:val="20"/>
                  <w:lang w:val="vi-VN"/>
                  <w:rPrChange w:id="260" w:author="Microsoft Office User" w:date="2020-04-09T19:32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6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0.01 </w:t>
              </w:r>
            </w:ins>
            <w:ins w:id="262" w:author="Microsoft Office User" w:date="2020-04-09T12:03:00Z">
              <w:r w:rsidR="00CB54F1" w:rsidRPr="00CB54F1">
                <w:rPr>
                  <w:rFonts w:ascii="Courier New" w:hAnsi="Courier New" w:cs="Courier New"/>
                  <w:sz w:val="20"/>
                  <w:lang w:val="vi-VN"/>
                  <w:rPrChange w:id="263" w:author="Microsoft Office User" w:date="2020-04-09T12:03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6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*</w:t>
              </w:r>
            </w:ins>
            <w:ins w:id="265" w:author="Microsoft Office User" w:date="2020-04-09T12:03:00Z">
              <w:r w:rsidR="00CB54F1" w:rsidRPr="00F80680">
                <w:rPr>
                  <w:rFonts w:ascii="Courier New" w:hAnsi="Courier New" w:cs="Courier New"/>
                  <w:sz w:val="20"/>
                  <w:lang w:val="vi-VN"/>
                  <w:rPrChange w:id="266" w:author="Microsoft Office User" w:date="2020-04-09T19:32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6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0.05 </w:t>
              </w:r>
            </w:ins>
            <w:ins w:id="268" w:author="Microsoft Office User" w:date="2020-04-09T12:03:00Z">
              <w:r w:rsidR="00CB54F1" w:rsidRPr="00F80680">
                <w:rPr>
                  <w:rFonts w:ascii="Courier New" w:hAnsi="Courier New" w:cs="Courier New"/>
                  <w:sz w:val="20"/>
                  <w:lang w:val="vi-VN"/>
                  <w:rPrChange w:id="269" w:author="Microsoft Office User" w:date="2020-04-09T19:32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7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.</w:t>
              </w:r>
            </w:ins>
            <w:ins w:id="271" w:author="Microsoft Office User" w:date="2020-04-09T12:03:00Z">
              <w:r w:rsidR="00CB54F1" w:rsidRPr="00F80680">
                <w:rPr>
                  <w:rFonts w:ascii="Courier New" w:hAnsi="Courier New" w:cs="Courier New"/>
                  <w:sz w:val="20"/>
                  <w:lang w:val="vi-VN"/>
                  <w:rPrChange w:id="272" w:author="Microsoft Office User" w:date="2020-04-09T19:32:00Z">
                    <w:rPr>
                      <w:rFonts w:ascii="Courier New" w:hAnsi="Courier New" w:cs="Courier New"/>
                      <w:sz w:val="20"/>
                    </w:rPr>
                  </w:rPrChange>
                </w:rPr>
                <w:t>'</w:t>
              </w:r>
            </w:ins>
            <w:ins w:id="27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0.1 </w:t>
              </w:r>
            </w:ins>
            <w:ins w:id="274" w:author="Microsoft Office User" w:date="2020-04-09T12:03:00Z">
              <w:r w:rsidR="00CB54F1">
                <w:rPr>
                  <w:rFonts w:ascii="Courier New" w:hAnsi="Courier New" w:cs="Courier New"/>
                  <w:sz w:val="20"/>
                </w:rPr>
                <w:t>'</w:t>
              </w:r>
            </w:ins>
            <w:ins w:id="27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</w:t>
              </w:r>
            </w:ins>
            <w:ins w:id="276" w:author="Microsoft Office User" w:date="2020-04-09T12:03:00Z">
              <w:r w:rsidR="00CB54F1">
                <w:rPr>
                  <w:rFonts w:ascii="Courier New" w:hAnsi="Courier New" w:cs="Courier New"/>
                  <w:sz w:val="20"/>
                </w:rPr>
                <w:t>'</w:t>
              </w:r>
            </w:ins>
            <w:ins w:id="27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78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7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8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8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8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83" w:author="Microsoft Office User" w:date="2020-03-26T11:47:00Z"/>
                <w:rFonts w:ascii="Courier New" w:hAnsi="Courier New" w:cs="Courier New"/>
                <w:sz w:val="20"/>
                <w:lang w:val="vi-VN"/>
                <w:rPrChange w:id="284" w:author="Microsoft Office User" w:date="2020-03-26T13:26:00Z">
                  <w:rPr>
                    <w:del w:id="285" w:author="Microsoft Office User" w:date="2020-03-26T11:47:00Z"/>
                    <w:lang w:val="vi-VN"/>
                  </w:rPr>
                </w:rPrChange>
              </w:rPr>
            </w:pPr>
            <w:ins w:id="28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87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88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89" w:author="Microsoft Office User" w:date="2020-03-26T11:47:00Z"/>
                <w:rFonts w:ascii="Courier New" w:hAnsi="Courier New" w:cs="Courier New"/>
                <w:sz w:val="20"/>
                <w:lang w:val="vi-VN"/>
                <w:rPrChange w:id="290" w:author="Microsoft Office User" w:date="2020-03-26T13:26:00Z">
                  <w:rPr>
                    <w:del w:id="291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92" w:author="Microsoft Office User" w:date="2020-03-26T13:24:00Z"/>
                <w:rFonts w:ascii="Courier New" w:hAnsi="Courier New" w:cs="Courier New"/>
                <w:sz w:val="20"/>
                <w:lang w:val="vi-VN"/>
                <w:rPrChange w:id="293" w:author="Microsoft Office User" w:date="2020-03-26T13:26:00Z">
                  <w:rPr>
                    <w:del w:id="294" w:author="Microsoft Office User" w:date="2020-03-26T13:24:00Z"/>
                    <w:lang w:val="vi-VN"/>
                  </w:rPr>
                </w:rPrChange>
              </w:rPr>
            </w:pPr>
            <w:del w:id="295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6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97" w:author="Microsoft Office User" w:date="2020-03-26T13:24:00Z"/>
                <w:rFonts w:ascii="Courier New" w:hAnsi="Courier New" w:cs="Courier New"/>
                <w:sz w:val="20"/>
                <w:lang w:val="vi-VN"/>
                <w:rPrChange w:id="298" w:author="Microsoft Office User" w:date="2020-03-26T13:26:00Z">
                  <w:rPr>
                    <w:del w:id="299" w:author="Microsoft Office User" w:date="2020-03-26T13:24:00Z"/>
                    <w:lang w:val="vi-VN"/>
                  </w:rPr>
                </w:rPrChange>
              </w:rPr>
            </w:pPr>
            <w:del w:id="30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1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302" w:author="Microsoft Office User" w:date="2020-03-26T13:24:00Z"/>
                <w:rFonts w:ascii="Courier New" w:hAnsi="Courier New" w:cs="Courier New"/>
                <w:sz w:val="20"/>
                <w:lang w:val="vi-VN"/>
                <w:rPrChange w:id="303" w:author="Microsoft Office User" w:date="2020-03-26T13:26:00Z">
                  <w:rPr>
                    <w:del w:id="304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305" w:author="Microsoft Office User" w:date="2020-03-26T13:24:00Z"/>
                <w:rFonts w:ascii="Courier New" w:hAnsi="Courier New" w:cs="Courier New"/>
                <w:sz w:val="20"/>
                <w:lang w:val="vi-VN"/>
                <w:rPrChange w:id="306" w:author="Microsoft Office User" w:date="2020-03-26T13:26:00Z">
                  <w:rPr>
                    <w:del w:id="307" w:author="Microsoft Office User" w:date="2020-03-26T13:24:00Z"/>
                    <w:lang w:val="vi-VN"/>
                  </w:rPr>
                </w:rPrChange>
              </w:rPr>
            </w:pPr>
            <w:del w:id="30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9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310" w:author="Microsoft Office User" w:date="2020-03-26T13:24:00Z"/>
                <w:rFonts w:ascii="Courier New" w:hAnsi="Courier New" w:cs="Courier New"/>
                <w:sz w:val="20"/>
                <w:lang w:val="vi-VN"/>
                <w:rPrChange w:id="311" w:author="Microsoft Office User" w:date="2020-03-26T13:26:00Z">
                  <w:rPr>
                    <w:del w:id="312" w:author="Microsoft Office User" w:date="2020-03-26T13:24:00Z"/>
                    <w:lang w:val="vi-VN"/>
                  </w:rPr>
                </w:rPrChange>
              </w:rPr>
            </w:pPr>
            <w:del w:id="313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4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315" w:author="Microsoft Office User" w:date="2020-03-26T13:24:00Z"/>
                <w:rFonts w:ascii="Courier New" w:hAnsi="Courier New" w:cs="Courier New"/>
                <w:sz w:val="20"/>
                <w:lang w:val="vi-VN"/>
                <w:rPrChange w:id="316" w:author="Microsoft Office User" w:date="2020-03-26T13:26:00Z">
                  <w:rPr>
                    <w:del w:id="317" w:author="Microsoft Office User" w:date="2020-03-26T13:24:00Z"/>
                    <w:lang w:val="vi-VN"/>
                  </w:rPr>
                </w:rPrChange>
              </w:rPr>
            </w:pPr>
            <w:del w:id="31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9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320" w:author="Microsoft Office User" w:date="2020-03-26T13:24:00Z"/>
                <w:rFonts w:ascii="Courier New" w:hAnsi="Courier New" w:cs="Courier New"/>
                <w:sz w:val="20"/>
                <w:lang w:val="vi-VN"/>
                <w:rPrChange w:id="321" w:author="Microsoft Office User" w:date="2020-03-26T13:26:00Z">
                  <w:rPr>
                    <w:del w:id="322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323" w:author="Microsoft Office User" w:date="2020-03-26T13:24:00Z"/>
                <w:rFonts w:ascii="Courier New" w:hAnsi="Courier New" w:cs="Courier New"/>
                <w:sz w:val="20"/>
                <w:lang w:val="vi-VN"/>
                <w:rPrChange w:id="324" w:author="Microsoft Office User" w:date="2020-03-26T13:26:00Z">
                  <w:rPr>
                    <w:del w:id="325" w:author="Microsoft Office User" w:date="2020-03-26T13:24:00Z"/>
                    <w:lang w:val="vi-VN"/>
                  </w:rPr>
                </w:rPrChange>
              </w:rPr>
            </w:pPr>
            <w:del w:id="32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27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328" w:author="Microsoft Office User" w:date="2020-03-26T13:24:00Z"/>
                <w:rFonts w:ascii="Courier New" w:hAnsi="Courier New" w:cs="Courier New"/>
                <w:sz w:val="20"/>
                <w:lang w:val="vi-VN"/>
                <w:rPrChange w:id="329" w:author="Microsoft Office User" w:date="2020-03-26T13:26:00Z">
                  <w:rPr>
                    <w:del w:id="330" w:author="Microsoft Office User" w:date="2020-03-26T13:24:00Z"/>
                    <w:lang w:val="vi-VN"/>
                  </w:rPr>
                </w:rPrChange>
              </w:rPr>
            </w:pPr>
            <w:del w:id="33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2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333" w:author="Microsoft Office User" w:date="2020-03-26T13:24:00Z"/>
                <w:rFonts w:ascii="Courier New" w:hAnsi="Courier New" w:cs="Courier New"/>
                <w:sz w:val="20"/>
                <w:lang w:val="vi-VN"/>
                <w:rPrChange w:id="334" w:author="Microsoft Office User" w:date="2020-03-26T13:26:00Z">
                  <w:rPr>
                    <w:del w:id="335" w:author="Microsoft Office User" w:date="2020-03-26T13:24:00Z"/>
                    <w:lang w:val="vi-VN"/>
                  </w:rPr>
                </w:rPrChange>
              </w:rPr>
            </w:pPr>
            <w:del w:id="33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7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338" w:author="Microsoft Office User" w:date="2020-03-26T13:24:00Z"/>
                <w:rFonts w:ascii="Courier New" w:hAnsi="Courier New" w:cs="Courier New"/>
                <w:sz w:val="20"/>
                <w:lang w:val="vi-VN"/>
                <w:rPrChange w:id="339" w:author="Microsoft Office User" w:date="2020-03-26T13:26:00Z">
                  <w:rPr>
                    <w:del w:id="340" w:author="Microsoft Office User" w:date="2020-03-26T13:24:00Z"/>
                    <w:lang w:val="vi-VN"/>
                  </w:rPr>
                </w:rPrChange>
              </w:rPr>
            </w:pPr>
            <w:del w:id="34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42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343" w:author="Microsoft Office User" w:date="2020-03-26T13:24:00Z"/>
                <w:rFonts w:ascii="Courier New" w:hAnsi="Courier New" w:cs="Courier New"/>
                <w:sz w:val="20"/>
                <w:lang w:val="vi-VN"/>
                <w:rPrChange w:id="344" w:author="Microsoft Office User" w:date="2020-03-26T13:26:00Z">
                  <w:rPr>
                    <w:del w:id="345" w:author="Microsoft Office User" w:date="2020-03-26T13:24:00Z"/>
                    <w:lang w:val="vi-VN"/>
                  </w:rPr>
                </w:rPrChange>
              </w:rPr>
            </w:pPr>
            <w:del w:id="34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47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348" w:author="Microsoft Office User" w:date="2020-03-26T13:24:00Z"/>
                <w:rFonts w:ascii="Courier New" w:hAnsi="Courier New" w:cs="Courier New"/>
                <w:sz w:val="20"/>
                <w:lang w:val="vi-VN"/>
                <w:rPrChange w:id="349" w:author="Microsoft Office User" w:date="2020-03-26T13:26:00Z">
                  <w:rPr>
                    <w:del w:id="350" w:author="Microsoft Office User" w:date="2020-03-26T13:24:00Z"/>
                    <w:lang w:val="vi-VN"/>
                  </w:rPr>
                </w:rPrChange>
              </w:rPr>
            </w:pPr>
            <w:del w:id="35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52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353" w:author="Microsoft Office User" w:date="2020-03-26T13:24:00Z"/>
                <w:rFonts w:ascii="Courier New" w:hAnsi="Courier New" w:cs="Courier New"/>
                <w:sz w:val="20"/>
                <w:lang w:val="vi-VN"/>
                <w:rPrChange w:id="354" w:author="Microsoft Office User" w:date="2020-03-26T13:26:00Z">
                  <w:rPr>
                    <w:del w:id="355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356" w:author="Microsoft Office User" w:date="2020-03-26T13:24:00Z"/>
                <w:rFonts w:ascii="Courier New" w:hAnsi="Courier New" w:cs="Courier New"/>
                <w:sz w:val="20"/>
                <w:lang w:val="vi-VN"/>
                <w:rPrChange w:id="357" w:author="Microsoft Office User" w:date="2020-03-26T13:26:00Z">
                  <w:rPr>
                    <w:del w:id="358" w:author="Microsoft Office User" w:date="2020-03-26T13:24:00Z"/>
                    <w:lang w:val="vi-VN"/>
                  </w:rPr>
                </w:rPrChange>
              </w:rPr>
            </w:pPr>
            <w:del w:id="35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60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61" w:author="Microsoft Office User" w:date="2020-03-26T13:24:00Z"/>
                <w:rFonts w:ascii="Courier New" w:hAnsi="Courier New" w:cs="Courier New"/>
                <w:sz w:val="20"/>
                <w:lang w:val="vi-VN"/>
                <w:rPrChange w:id="362" w:author="Microsoft Office User" w:date="2020-03-26T13:26:00Z">
                  <w:rPr>
                    <w:del w:id="363" w:author="Microsoft Office User" w:date="2020-03-26T13:24:00Z"/>
                    <w:lang w:val="vi-VN"/>
                  </w:rPr>
                </w:rPrChange>
              </w:rPr>
            </w:pPr>
            <w:del w:id="36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65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66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6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68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69" w:author="Microsoft Office User" w:date="2020-03-26T13:24:00Z"/>
          <w:lang w:val="vi-VN"/>
        </w:rPr>
      </w:pPr>
    </w:p>
    <w:p w14:paraId="0599AC2E" w14:textId="4BB3B822" w:rsidR="00605EDE" w:rsidRDefault="00605EDE">
      <w:pPr>
        <w:rPr>
          <w:ins w:id="370" w:author="Microsoft Office User" w:date="2020-03-26T13:46:00Z"/>
          <w:lang w:val="vi-VN"/>
        </w:rPr>
      </w:pPr>
      <w:ins w:id="371" w:author="Microsoft Office User" w:date="2020-03-26T13:24:00Z">
        <w:r w:rsidRPr="00605EDE">
          <w:rPr>
            <w:lang w:val="vi-VN"/>
            <w:rPrChange w:id="372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73" w:author="Microsoft Office User" w:date="2020-03-26T13:25:00Z">
        <w:r>
          <w:rPr>
            <w:lang w:val="vi-VN"/>
          </w:rPr>
          <w:t>thấy, phần mềm trả về cho ta hệ số intercept $\alpha</w:t>
        </w:r>
      </w:ins>
      <w:ins w:id="374" w:author="Microsoft Office User" w:date="2020-03-26T13:27:00Z">
        <w:r w:rsidRPr="00605EDE">
          <w:rPr>
            <w:lang w:val="vi-VN"/>
            <w:rPrChange w:id="375" w:author="Microsoft Office User" w:date="2020-03-26T13:27:00Z">
              <w:rPr/>
            </w:rPrChange>
          </w:rPr>
          <w:t>_</w:t>
        </w:r>
      </w:ins>
      <w:ins w:id="376" w:author="Microsoft Office User" w:date="2020-04-02T10:44:00Z">
        <w:r w:rsidR="001D6776" w:rsidRPr="001D6776">
          <w:rPr>
            <w:lang w:val="vi-VN"/>
            <w:rPrChange w:id="377" w:author="Microsoft Office User" w:date="2020-04-02T10:45:00Z">
              <w:rPr/>
            </w:rPrChange>
          </w:rPr>
          <w:t>{</w:t>
        </w:r>
      </w:ins>
      <w:ins w:id="378" w:author="Microsoft Office User" w:date="2020-03-26T13:27:00Z">
        <w:r w:rsidRPr="00605EDE">
          <w:rPr>
            <w:lang w:val="vi-VN"/>
            <w:rPrChange w:id="379" w:author="Microsoft Office User" w:date="2020-03-26T13:27:00Z">
              <w:rPr/>
            </w:rPrChange>
          </w:rPr>
          <w:t>dist</w:t>
        </w:r>
      </w:ins>
      <w:ins w:id="380" w:author="Microsoft Office User" w:date="2020-04-02T10:44:00Z">
        <w:r w:rsidR="001D6776" w:rsidRPr="001D6776">
          <w:rPr>
            <w:lang w:val="vi-VN"/>
            <w:rPrChange w:id="381" w:author="Microsoft Office User" w:date="2020-04-02T10:45:00Z">
              <w:rPr/>
            </w:rPrChange>
          </w:rPr>
          <w:t>}</w:t>
        </w:r>
      </w:ins>
      <w:ins w:id="382" w:author="Microsoft Office User" w:date="2020-03-26T13:25:00Z">
        <w:r>
          <w:rPr>
            <w:lang w:val="vi-VN"/>
          </w:rPr>
          <w:t xml:space="preserve"> = -17.58$</w:t>
        </w:r>
      </w:ins>
      <w:ins w:id="383" w:author="Microsoft Office User" w:date="2020-03-26T13:26:00Z">
        <w:r>
          <w:rPr>
            <w:lang w:val="vi-VN"/>
          </w:rPr>
          <w:t xml:space="preserve"> và hệ góc $\beta_</w:t>
        </w:r>
      </w:ins>
      <w:ins w:id="384" w:author="Microsoft Office User" w:date="2020-04-02T10:44:00Z">
        <w:r w:rsidR="004C71E8" w:rsidRPr="004C71E8">
          <w:rPr>
            <w:lang w:val="vi-VN"/>
            <w:rPrChange w:id="385" w:author="Microsoft Office User" w:date="2020-04-02T10:44:00Z">
              <w:rPr/>
            </w:rPrChange>
          </w:rPr>
          <w:t>{</w:t>
        </w:r>
      </w:ins>
      <w:ins w:id="386" w:author="Microsoft Office User" w:date="2020-03-26T13:26:00Z">
        <w:r>
          <w:rPr>
            <w:lang w:val="vi-VN"/>
          </w:rPr>
          <w:t>d</w:t>
        </w:r>
        <w:r w:rsidRPr="00605EDE">
          <w:rPr>
            <w:lang w:val="vi-VN"/>
            <w:rPrChange w:id="387" w:author="Microsoft Office User" w:date="2020-03-26T13:27:00Z">
              <w:rPr/>
            </w:rPrChange>
          </w:rPr>
          <w:t>ist</w:t>
        </w:r>
      </w:ins>
      <w:ins w:id="388" w:author="Microsoft Office User" w:date="2020-04-02T10:44:00Z">
        <w:r w:rsidR="004C71E8" w:rsidRPr="004C71E8">
          <w:rPr>
            <w:lang w:val="vi-VN"/>
            <w:rPrChange w:id="389" w:author="Microsoft Office User" w:date="2020-04-02T10:44:00Z">
              <w:rPr/>
            </w:rPrChange>
          </w:rPr>
          <w:t>}</w:t>
        </w:r>
      </w:ins>
      <w:ins w:id="390" w:author="Microsoft Office User" w:date="2020-03-26T13:26:00Z">
        <w:r>
          <w:rPr>
            <w:lang w:val="vi-VN"/>
          </w:rPr>
          <w:t xml:space="preserve"> = </w:t>
        </w:r>
      </w:ins>
      <w:ins w:id="391" w:author="Microsoft Office User" w:date="2020-03-26T13:27:00Z">
        <w:r w:rsidR="00414F6F" w:rsidRPr="00414F6F">
          <w:rPr>
            <w:lang w:val="vi-VN"/>
            <w:rPrChange w:id="392" w:author="Microsoft Office User" w:date="2020-03-26T13:27:00Z">
              <w:rPr/>
            </w:rPrChange>
          </w:rPr>
          <w:t>3.93$</w:t>
        </w:r>
      </w:ins>
    </w:p>
    <w:p w14:paraId="2F45396A" w14:textId="75B20D76" w:rsidR="00D30B89" w:rsidRDefault="00D30B89">
      <w:pPr>
        <w:rPr>
          <w:ins w:id="393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94" w:author="Microsoft Office User" w:date="2020-03-26T13:47:00Z"/>
          <w:lang w:val="vi-VN"/>
        </w:rPr>
      </w:pPr>
      <w:ins w:id="395" w:author="Microsoft Office User" w:date="2020-03-26T13:46:00Z">
        <w:r w:rsidRPr="00D30B89">
          <w:rPr>
            <w:lang w:val="vi-VN"/>
            <w:rPrChange w:id="396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97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98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99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400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401" w:author="Microsoft Office User" w:date="2020-03-26T13:46:00Z"/>
                <w:lang w:val="vi-VN"/>
              </w:rPr>
            </w:pPr>
            <w:ins w:id="402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403" w:author="Microsoft Office User" w:date="2020-03-26T13:46:00Z"/>
                <w:lang w:val="vi-VN"/>
              </w:rPr>
            </w:pPr>
            <w:ins w:id="404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405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406" w:author="Microsoft Office User" w:date="2020-03-26T13:46:00Z"/>
          <w:rStyle w:val="identifier"/>
          <w:color w:val="000000"/>
        </w:rPr>
      </w:pPr>
      <w:del w:id="407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408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409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410" w:author="Microsoft Office User" w:date="2020-03-26T13:47:00Z"/>
        </w:rPr>
      </w:pPr>
    </w:p>
    <w:p w14:paraId="696953F9" w14:textId="09F947B5" w:rsidR="00A03C87" w:rsidRDefault="00A03C87">
      <w:pPr>
        <w:rPr>
          <w:ins w:id="411" w:author="Microsoft Office User" w:date="2020-03-24T17:14:00Z"/>
        </w:rPr>
      </w:pPr>
      <w:del w:id="412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413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rPr>
            <w:noProof/>
          </w:rPr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414" w:author="Microsoft Office User" w:date="2020-03-24T17:14:00Z">
            <w:rPr/>
          </w:rPrChange>
        </w:rPr>
        <w:pPrChange w:id="415" w:author="Microsoft Office User" w:date="2020-03-24T17:14:00Z">
          <w:pPr/>
        </w:pPrChange>
      </w:pPr>
      <w:ins w:id="416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417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418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419" w:author="Microsoft Office User" w:date="2020-03-26T13:49:00Z"/>
          <w:lang w:val="vi-VN"/>
        </w:rPr>
      </w:pPr>
      <w:ins w:id="420" w:author="Microsoft Office User" w:date="2020-03-26T13:48:00Z">
        <w:r>
          <w:rPr>
            <w:lang w:val="vi-VN"/>
          </w:rPr>
          <w:t xml:space="preserve">Trên </w:t>
        </w:r>
      </w:ins>
      <w:ins w:id="421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4E1714" w:rsidRDefault="00BC327D">
      <w:pPr>
        <w:jc w:val="center"/>
        <w:rPr>
          <w:ins w:id="422" w:author="Microsoft Office User" w:date="2020-03-26T13:48:00Z"/>
          <w:lang w:val="vi-VN"/>
        </w:rPr>
        <w:pPrChange w:id="423" w:author="Microsoft Office User" w:date="2020-03-26T13:53:00Z">
          <w:pPr/>
        </w:pPrChange>
      </w:pPr>
      <w:ins w:id="424" w:author="Microsoft Office User" w:date="2020-03-26T13:49:00Z">
        <w:r w:rsidRPr="004E1714">
          <w:rPr>
            <w:lang w:val="vi-VN"/>
            <w:rPrChange w:id="425" w:author="Microsoft Office User" w:date="2020-04-01T09:38:00Z">
              <w:rPr/>
            </w:rPrChange>
          </w:rPr>
          <w:t>$$y_</w:t>
        </w:r>
      </w:ins>
      <w:ins w:id="426" w:author="Microsoft Office User" w:date="2020-04-02T10:45:00Z">
        <w:r w:rsidR="0023233E" w:rsidRPr="0078405D">
          <w:rPr>
            <w:lang w:val="vi-VN"/>
            <w:rPrChange w:id="427" w:author="Microsoft Office User" w:date="2020-04-02T10:46:00Z">
              <w:rPr/>
            </w:rPrChange>
          </w:rPr>
          <w:t>{</w:t>
        </w:r>
      </w:ins>
      <w:ins w:id="428" w:author="Microsoft Office User" w:date="2020-03-26T13:49:00Z">
        <w:r w:rsidRPr="004E1714">
          <w:rPr>
            <w:lang w:val="vi-VN"/>
            <w:rPrChange w:id="429" w:author="Microsoft Office User" w:date="2020-04-01T09:38:00Z">
              <w:rPr/>
            </w:rPrChange>
          </w:rPr>
          <w:t>dist</w:t>
        </w:r>
      </w:ins>
      <w:ins w:id="430" w:author="Microsoft Office User" w:date="2020-04-02T10:45:00Z">
        <w:r w:rsidR="0023233E" w:rsidRPr="0078405D">
          <w:rPr>
            <w:lang w:val="vi-VN"/>
            <w:rPrChange w:id="431" w:author="Microsoft Office User" w:date="2020-04-02T10:46:00Z">
              <w:rPr/>
            </w:rPrChange>
          </w:rPr>
          <w:t>}</w:t>
        </w:r>
      </w:ins>
      <w:ins w:id="432" w:author="Microsoft Office User" w:date="2020-03-26T13:49:00Z">
        <w:r w:rsidRPr="004E1714">
          <w:rPr>
            <w:lang w:val="vi-VN"/>
            <w:rPrChange w:id="433" w:author="Microsoft Office User" w:date="2020-04-01T09:38:00Z">
              <w:rPr/>
            </w:rPrChange>
          </w:rPr>
          <w:t xml:space="preserve"> = </w:t>
        </w:r>
      </w:ins>
      <w:ins w:id="434" w:author="Microsoft Office User" w:date="2020-03-26T13:52:00Z">
        <w:r w:rsidR="000353C2" w:rsidRPr="004E1714">
          <w:rPr>
            <w:lang w:val="vi-VN"/>
            <w:rPrChange w:id="435" w:author="Microsoft Office User" w:date="2020-04-01T09:38:00Z">
              <w:rPr/>
            </w:rPrChange>
          </w:rPr>
          <w:t>-17.58 + 3.93 x</w:t>
        </w:r>
      </w:ins>
      <w:ins w:id="436" w:author="Microsoft Office User" w:date="2020-03-26T13:53:00Z">
        <w:r w:rsidR="000353C2" w:rsidRPr="004E1714">
          <w:rPr>
            <w:lang w:val="vi-VN"/>
            <w:rPrChange w:id="437" w:author="Microsoft Office User" w:date="2020-04-01T09:38:00Z">
              <w:rPr/>
            </w:rPrChange>
          </w:rPr>
          <w:t>_</w:t>
        </w:r>
      </w:ins>
      <w:ins w:id="438" w:author="Microsoft Office User" w:date="2020-04-02T10:45:00Z">
        <w:r w:rsidR="001F1B8D" w:rsidRPr="0078405D">
          <w:rPr>
            <w:lang w:val="vi-VN"/>
            <w:rPrChange w:id="439" w:author="Microsoft Office User" w:date="2020-04-02T10:46:00Z">
              <w:rPr/>
            </w:rPrChange>
          </w:rPr>
          <w:t>{</w:t>
        </w:r>
      </w:ins>
      <w:ins w:id="440" w:author="Microsoft Office User" w:date="2020-03-26T13:53:00Z">
        <w:r w:rsidR="000353C2" w:rsidRPr="004E1714">
          <w:rPr>
            <w:lang w:val="vi-VN"/>
            <w:rPrChange w:id="441" w:author="Microsoft Office User" w:date="2020-04-01T09:38:00Z">
              <w:rPr/>
            </w:rPrChange>
          </w:rPr>
          <w:t>speed</w:t>
        </w:r>
      </w:ins>
      <w:ins w:id="442" w:author="Microsoft Office User" w:date="2020-04-02T10:45:00Z">
        <w:r w:rsidR="001F1B8D" w:rsidRPr="0078405D">
          <w:rPr>
            <w:lang w:val="vi-VN"/>
            <w:rPrChange w:id="443" w:author="Microsoft Office User" w:date="2020-04-02T10:46:00Z">
              <w:rPr/>
            </w:rPrChange>
          </w:rPr>
          <w:t>}</w:t>
        </w:r>
      </w:ins>
      <w:ins w:id="444" w:author="Microsoft Office User" w:date="2020-03-26T13:53:00Z">
        <w:r w:rsidR="000353C2" w:rsidRPr="004E1714">
          <w:rPr>
            <w:lang w:val="vi-VN"/>
            <w:rPrChange w:id="445" w:author="Microsoft Office User" w:date="2020-04-01T09:38:00Z">
              <w:rPr/>
            </w:rPrChange>
          </w:rPr>
          <w:t>$$</w:t>
        </w:r>
      </w:ins>
    </w:p>
    <w:p w14:paraId="6BBD67C9" w14:textId="5B3D79E4" w:rsidR="006D0CC0" w:rsidRDefault="006D0CC0">
      <w:pPr>
        <w:rPr>
          <w:ins w:id="446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447" w:author="Microsoft Office User" w:date="2020-03-26T13:54:00Z"/>
          <w:lang w:val="vi-VN"/>
        </w:rPr>
      </w:pPr>
      <w:ins w:id="448" w:author="Microsoft Office User" w:date="2020-03-26T13:53:00Z">
        <w:r w:rsidRPr="009B6FFE">
          <w:rPr>
            <w:lang w:val="vi-VN"/>
            <w:rPrChange w:id="449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450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065CE50B" w:rsidR="009E34E5" w:rsidRDefault="009E34E5">
      <w:pPr>
        <w:rPr>
          <w:ins w:id="451" w:author="Microsoft Office User" w:date="2020-03-26T13:57:00Z"/>
          <w:lang w:val="vi-VN"/>
        </w:rPr>
      </w:pPr>
      <w:ins w:id="452" w:author="Microsoft Office User" w:date="2020-03-26T13:54:00Z">
        <w:r>
          <w:rPr>
            <w:lang w:val="vi-VN"/>
          </w:rPr>
          <w:t>Các giá trị này có độ lệch residuals $\epsilon_i</w:t>
        </w:r>
      </w:ins>
      <w:ins w:id="453" w:author="Microsoft Office User" w:date="2020-03-26T13:55:00Z">
        <w:r w:rsidR="00537951">
          <w:rPr>
            <w:lang w:val="vi-VN"/>
          </w:rPr>
          <w:t>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$y_i$</w:t>
        </w:r>
        <w:r w:rsidR="00283358">
          <w:rPr>
            <w:lang w:val="vi-VN"/>
          </w:rPr>
          <w:t xml:space="preserve"> tương ứng (chấm đen trên hình)</w:t>
        </w:r>
      </w:ins>
      <w:ins w:id="454" w:author="Microsoft Office User" w:date="2020-03-26T13:57:00Z">
        <w:r w:rsidR="00C24A6C" w:rsidRPr="00C24A6C">
          <w:rPr>
            <w:lang w:val="vi-VN"/>
            <w:rPrChange w:id="455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456" w:author="Microsoft Office User" w:date="2020-03-26T13:55:00Z"/>
          <w:lang w:val="vi-VN"/>
        </w:rPr>
      </w:pPr>
      <w:ins w:id="457" w:author="Microsoft Office User" w:date="2020-03-26T13:57:00Z">
        <w:r w:rsidRPr="00C24A6C">
          <w:rPr>
            <w:lang w:val="vi-VN"/>
            <w:rPrChange w:id="458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459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>
      <w:pPr>
        <w:jc w:val="center"/>
        <w:rPr>
          <w:ins w:id="460" w:author="Microsoft Office User" w:date="2020-03-26T13:53:00Z"/>
          <w:rPrChange w:id="461" w:author="Microsoft Office User" w:date="2020-03-26T13:56:00Z">
            <w:rPr>
              <w:ins w:id="462" w:author="Microsoft Office User" w:date="2020-03-26T13:53:00Z"/>
              <w:lang w:val="vi-VN"/>
            </w:rPr>
          </w:rPrChange>
        </w:rPr>
        <w:pPrChange w:id="463" w:author="Microsoft Office User" w:date="2020-03-26T13:58:00Z">
          <w:pPr/>
        </w:pPrChange>
      </w:pPr>
      <w:ins w:id="464" w:author="Microsoft Office User" w:date="2020-03-26T13:56:00Z">
        <w:r>
          <w:rPr>
            <w:lang w:val="vi-VN"/>
          </w:rPr>
          <w:t>$$</w:t>
        </w:r>
      </w:ins>
      <w:ins w:id="465" w:author="Microsoft Office User" w:date="2020-03-26T13:58:00Z">
        <w:r w:rsidR="00951B5A">
          <w:rPr>
            <w:lang w:val="vi-VN"/>
          </w:rPr>
          <w:t>\</w:t>
        </w:r>
      </w:ins>
      <w:ins w:id="466" w:author="Microsoft Office User" w:date="2020-03-26T13:56:00Z">
        <w:r w:rsidR="008D6F0D">
          <w:rPr>
            <w:lang w:val="vi-VN"/>
          </w:rPr>
          <w:t>hat{</w:t>
        </w:r>
        <w:r w:rsidR="008D6F0D">
          <w:t>\</w:t>
        </w:r>
        <w:proofErr w:type="spellStart"/>
        <w:r w:rsidR="008D6F0D">
          <w:t>epsilon_i</w:t>
        </w:r>
        <w:proofErr w:type="spellEnd"/>
        <w:r w:rsidR="008D6F0D">
          <w:rPr>
            <w:lang w:val="vi-VN"/>
          </w:rPr>
          <w:t>}</w:t>
        </w:r>
        <w:r w:rsidR="008D6F0D">
          <w:t xml:space="preserve"> =</w:t>
        </w:r>
      </w:ins>
      <w:ins w:id="467" w:author="Microsoft Office User" w:date="2020-03-26T13:57:00Z">
        <w:r w:rsidR="008D6F0D">
          <w:t xml:space="preserve"> </w:t>
        </w:r>
        <w:proofErr w:type="spellStart"/>
        <w:r w:rsidR="008D6F0D">
          <w:t>y_i</w:t>
        </w:r>
        <w:proofErr w:type="spellEnd"/>
        <w:r w:rsidR="008D6F0D">
          <w:t xml:space="preserve"> -</w:t>
        </w:r>
      </w:ins>
      <w:ins w:id="468" w:author="Microsoft Office User" w:date="2020-03-26T13:56:00Z">
        <w:r w:rsidR="008D6F0D">
          <w:t xml:space="preserve"> \alpha </w:t>
        </w:r>
      </w:ins>
      <w:ins w:id="469" w:author="Microsoft Office User" w:date="2020-03-26T13:57:00Z">
        <w:r w:rsidR="008D6F0D">
          <w:t>-</w:t>
        </w:r>
      </w:ins>
      <w:ins w:id="470" w:author="Microsoft Office User" w:date="2020-03-26T13:56:00Z">
        <w:r w:rsidR="008D6F0D">
          <w:t xml:space="preserve"> \beta </w:t>
        </w:r>
        <w:proofErr w:type="spellStart"/>
        <w:r w:rsidR="008D6F0D">
          <w:t>x</w:t>
        </w:r>
      </w:ins>
      <w:ins w:id="471" w:author="Microsoft Office User" w:date="2020-03-26T13:57:00Z">
        <w:r w:rsidR="008D6F0D">
          <w:t>_i</w:t>
        </w:r>
        <w:proofErr w:type="spellEnd"/>
        <w:r w:rsidR="008D6F0D">
          <w:t>$$</w:t>
        </w:r>
      </w:ins>
    </w:p>
    <w:p w14:paraId="180D8F41" w14:textId="2EF04AE3" w:rsidR="009B6FFE" w:rsidRDefault="009B6FFE">
      <w:pPr>
        <w:rPr>
          <w:ins w:id="472" w:author="Microsoft Office User" w:date="2020-03-26T13:59:00Z"/>
        </w:rPr>
      </w:pPr>
    </w:p>
    <w:p w14:paraId="5375A0AF" w14:textId="6086FBF2" w:rsidR="00C02286" w:rsidRPr="00C02286" w:rsidRDefault="00C02286">
      <w:pPr>
        <w:rPr>
          <w:ins w:id="473" w:author="Microsoft Office User" w:date="2020-03-26T14:00:00Z"/>
          <w:lang w:val="vi-VN"/>
        </w:rPr>
      </w:pPr>
      <w:ins w:id="474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$\alpha$ và $\beta$</w:t>
        </w:r>
      </w:ins>
      <w:ins w:id="475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>ổng bình phương độ lệch residuals $\hat{</w:t>
        </w:r>
        <w:r>
          <w:t>\</w:t>
        </w:r>
        <w:proofErr w:type="spellStart"/>
        <w:r>
          <w:t>epsilon_</w:t>
        </w:r>
        <w:proofErr w:type="gramStart"/>
        <w:r>
          <w:t>i</w:t>
        </w:r>
        <w:proofErr w:type="spellEnd"/>
        <w:r>
          <w:rPr>
            <w:lang w:val="vi-VN"/>
          </w:rPr>
          <w:t>}$</w:t>
        </w:r>
        <w:proofErr w:type="gramEnd"/>
        <w:r>
          <w:rPr>
            <w:lang w:val="vi-VN"/>
          </w:rPr>
          <w:t xml:space="preserve"> nhỏ nhất.</w:t>
        </w:r>
      </w:ins>
    </w:p>
    <w:p w14:paraId="726B492C" w14:textId="6375CB50" w:rsidR="00C02286" w:rsidRDefault="00C02286">
      <w:pPr>
        <w:rPr>
          <w:ins w:id="476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477" w:author="Microsoft Office User" w:date="2020-03-26T14:04:00Z"/>
          <w:lang w:val="vi-VN"/>
        </w:rPr>
      </w:pPr>
      <w:ins w:id="478" w:author="Microsoft Office User" w:date="2020-03-26T14:03:00Z">
        <w:r>
          <w:rPr>
            <w:lang w:val="vi-VN"/>
          </w:rPr>
          <w:t xml:space="preserve">Như vậy, đường </w:t>
        </w:r>
      </w:ins>
      <w:ins w:id="479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>
      <w:pPr>
        <w:jc w:val="center"/>
        <w:rPr>
          <w:ins w:id="480" w:author="Microsoft Office User" w:date="2020-03-26T14:04:00Z"/>
          <w:lang w:val="vi-VN"/>
        </w:rPr>
        <w:pPrChange w:id="481" w:author="Microsoft Office User" w:date="2020-03-26T14:08:00Z">
          <w:pPr/>
        </w:pPrChange>
      </w:pPr>
      <w:ins w:id="482" w:author="Microsoft Office User" w:date="2020-03-26T14:08:00Z">
        <w:r>
          <w:rPr>
            <w:rFonts w:ascii="Helvetica" w:hAnsi="Helvetica" w:cs="Helvetica"/>
            <w:color w:val="000000"/>
          </w:rPr>
          <w:t>$$\sum_{</w:t>
        </w:r>
        <w:proofErr w:type="spellStart"/>
        <w:r>
          <w:rPr>
            <w:rFonts w:ascii="Helvetica" w:hAnsi="Helvetica" w:cs="Helvetica"/>
            <w:color w:val="000000"/>
          </w:rPr>
          <w:t>i</w:t>
        </w:r>
        <w:proofErr w:type="spellEnd"/>
        <w:r>
          <w:rPr>
            <w:rFonts w:ascii="Helvetica" w:hAnsi="Helvetica" w:cs="Helvetica"/>
            <w:color w:val="000000"/>
          </w:rPr>
          <w:t>=</w:t>
        </w:r>
        <w:proofErr w:type="gramStart"/>
        <w:r>
          <w:rPr>
            <w:rFonts w:ascii="Helvetica" w:hAnsi="Helvetica" w:cs="Helvetica"/>
            <w:color w:val="000000"/>
          </w:rPr>
          <w:t>1}^</w:t>
        </w:r>
        <w:proofErr w:type="gramEnd"/>
        <w:r>
          <w:rPr>
            <w:rFonts w:ascii="Helvetica" w:hAnsi="Helvetica" w:cs="Helvetica"/>
            <w:color w:val="000000"/>
          </w:rPr>
          <w:t>n \</w:t>
        </w:r>
        <w:proofErr w:type="spellStart"/>
        <w:r>
          <w:rPr>
            <w:rFonts w:ascii="Helvetica" w:hAnsi="Helvetica" w:cs="Helvetica"/>
            <w:color w:val="000000"/>
          </w:rPr>
          <w:t>epsilon_i</w:t>
        </w:r>
        <w:proofErr w:type="spellEnd"/>
        <w:r>
          <w:rPr>
            <w:rFonts w:ascii="Helvetica" w:hAnsi="Helvetica" w:cs="Helvetica"/>
            <w:color w:val="000000"/>
          </w:rPr>
          <w:t xml:space="preserve"> = 0$$</w:t>
        </w:r>
      </w:ins>
    </w:p>
    <w:p w14:paraId="0254C837" w14:textId="77777777" w:rsidR="00083AC2" w:rsidRDefault="00083AC2">
      <w:pPr>
        <w:rPr>
          <w:ins w:id="483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484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485" w:author="Microsoft Office User" w:date="2020-03-26T14:02:00Z"/>
                <w:lang w:val="vi-VN"/>
              </w:rPr>
            </w:pPr>
            <w:ins w:id="486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487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88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89" w:author="Microsoft Office User" w:date="2020-03-26T14:16:00Z"/>
                <w:lang w:val="vi-VN"/>
              </w:rPr>
            </w:pPr>
            <w:ins w:id="490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91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92" w:author="Microsoft Office User" w:date="2020-03-24T17:19:00Z"/>
          <w:lang w:val="vi-VN"/>
        </w:rPr>
      </w:pPr>
      <w:ins w:id="493" w:author="Microsoft Office User" w:date="2020-03-24T17:19:00Z">
        <w:r>
          <w:rPr>
            <w:lang w:val="vi-VN"/>
          </w:rPr>
          <w:t>Đánh giá p-value</w:t>
        </w:r>
      </w:ins>
      <w:ins w:id="494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95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96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97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98" w:author="Microsoft Office User" w:date="2020-03-24T17:20:00Z">
        <w:r w:rsidR="00DA198C">
          <w:rPr>
            <w:lang w:val="vi-VN"/>
          </w:rPr>
          <w:t>:</w:t>
        </w:r>
      </w:ins>
    </w:p>
    <w:p w14:paraId="1B4468D6" w14:textId="448BE3A7" w:rsidR="006977EF" w:rsidRPr="00F72122" w:rsidRDefault="00964CDB">
      <w:pPr>
        <w:rPr>
          <w:lang w:val="vi-VN"/>
        </w:rPr>
      </w:pPr>
      <w:ins w:id="499" w:author="Microsoft Office User" w:date="2020-03-26T14:19:00Z">
        <w:r w:rsidRPr="00964CDB">
          <w:rPr>
            <w:lang w:val="vi-VN"/>
            <w:rPrChange w:id="500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501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502" w:author="Microsoft Office User" w:date="2020-03-26T14:24:00Z">
        <w:r w:rsidR="000D0F5E" w:rsidRPr="000D0F5E">
          <w:rPr>
            <w:lang w:val="vi-VN"/>
            <w:rPrChange w:id="503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</w:t>
        </w:r>
      </w:ins>
      <w:ins w:id="504" w:author="Microsoft Office User" w:date="2020-03-26T14:26:00Z">
        <w:r w:rsidR="00AD40F7" w:rsidRPr="00D949A8">
          <w:rPr>
            <w:lang w:val="vi-VN"/>
            <w:rPrChange w:id="505" w:author="Microsoft Office User" w:date="2020-03-26T14:26:00Z">
              <w:rPr/>
            </w:rPrChange>
          </w:rPr>
          <w:t>y</w:t>
        </w:r>
      </w:ins>
      <w:ins w:id="506" w:author="Microsoft Office User" w:date="2020-03-26T14:24:00Z">
        <w:r w:rsidR="000D0F5E">
          <w:rPr>
            <w:lang w:val="vi-VN"/>
          </w:rPr>
          <w:t>_</w:t>
        </w:r>
      </w:ins>
      <w:ins w:id="507" w:author="Microsoft Office User" w:date="2020-03-26T14:34:00Z">
        <w:r w:rsidR="00404505" w:rsidRPr="00404505">
          <w:rPr>
            <w:lang w:val="vi-VN"/>
            <w:rPrChange w:id="508" w:author="Microsoft Office User" w:date="2020-03-26T14:34:00Z">
              <w:rPr/>
            </w:rPrChange>
          </w:rPr>
          <w:t>{</w:t>
        </w:r>
      </w:ins>
      <w:ins w:id="509" w:author="Microsoft Office User" w:date="2020-03-26T14:26:00Z">
        <w:r w:rsidR="00C36A68" w:rsidRPr="00C36A68">
          <w:rPr>
            <w:lang w:val="vi-VN"/>
            <w:rPrChange w:id="510" w:author="Microsoft Office User" w:date="2020-03-26T14:26:00Z">
              <w:rPr/>
            </w:rPrChange>
          </w:rPr>
          <w:t>dist</w:t>
        </w:r>
      </w:ins>
      <w:ins w:id="511" w:author="Microsoft Office User" w:date="2020-03-26T14:34:00Z">
        <w:r w:rsidR="00404505" w:rsidRPr="00404505">
          <w:rPr>
            <w:lang w:val="vi-VN"/>
            <w:rPrChange w:id="512" w:author="Microsoft Office User" w:date="2020-03-26T14:34:00Z">
              <w:rPr/>
            </w:rPrChange>
          </w:rPr>
          <w:t>}</w:t>
        </w:r>
      </w:ins>
      <w:ins w:id="513" w:author="Microsoft Office User" w:date="2020-03-26T14:24:00Z">
        <w:r w:rsidR="000D0F5E">
          <w:rPr>
            <w:lang w:val="vi-VN"/>
          </w:rPr>
          <w:t>$</w:t>
        </w:r>
      </w:ins>
      <w:ins w:id="514" w:author="Microsoft Office User" w:date="2020-03-26T14:19:00Z">
        <w:r w:rsidR="007F789E">
          <w:rPr>
            <w:lang w:val="vi-VN"/>
          </w:rPr>
          <w:t>:</w:t>
        </w:r>
      </w:ins>
    </w:p>
    <w:p w14:paraId="3B768D3F" w14:textId="76541FAA" w:rsidR="00353748" w:rsidRPr="00964CDB" w:rsidDel="007D0DB3" w:rsidRDefault="00B639DB">
      <w:pPr>
        <w:rPr>
          <w:del w:id="515" w:author="Microsoft Office User" w:date="2020-04-09T19:37:00Z"/>
          <w:lang w:val="vi-VN"/>
          <w:rPrChange w:id="516" w:author="Microsoft Office User" w:date="2020-03-26T14:19:00Z">
            <w:rPr>
              <w:del w:id="517" w:author="Microsoft Office User" w:date="2020-04-09T19:37:00Z"/>
            </w:rPr>
          </w:rPrChange>
        </w:rPr>
      </w:pPr>
      <w:ins w:id="518" w:author="Microsoft Office User" w:date="2020-03-26T14:20:00Z">
        <w:r>
          <w:rPr>
            <w:lang w:val="vi-VN"/>
          </w:rPr>
          <w:t>$$</w:t>
        </w:r>
      </w:ins>
      <w:ins w:id="519" w:author="Microsoft Office User" w:date="2020-03-26T14:26:00Z">
        <w:r w:rsidR="00D949A8" w:rsidRPr="00404505">
          <w:rPr>
            <w:lang w:val="vi-VN"/>
            <w:rPrChange w:id="520" w:author="Microsoft Office User" w:date="2020-03-26T14:34:00Z">
              <w:rPr/>
            </w:rPrChange>
          </w:rPr>
          <w:t>y</w:t>
        </w:r>
      </w:ins>
      <w:ins w:id="521" w:author="Microsoft Office User" w:date="2020-03-26T14:24:00Z">
        <w:r w:rsidR="0026375B">
          <w:rPr>
            <w:lang w:val="vi-VN"/>
          </w:rPr>
          <w:t>_</w:t>
        </w:r>
      </w:ins>
      <w:ins w:id="522" w:author="Microsoft Office User" w:date="2020-03-26T14:34:00Z">
        <w:r w:rsidR="00404505" w:rsidRPr="00404505">
          <w:rPr>
            <w:lang w:val="vi-VN"/>
            <w:rPrChange w:id="523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524" w:author="Microsoft Office User" w:date="2020-03-26T14:19:00Z">
            <w:rPr/>
          </w:rPrChange>
        </w:rPr>
        <w:t>dist</w:t>
      </w:r>
      <w:ins w:id="525" w:author="Microsoft Office User" w:date="2020-03-26T14:34:00Z">
        <w:r w:rsidR="00404505" w:rsidRPr="00404505">
          <w:rPr>
            <w:lang w:val="vi-VN"/>
            <w:rPrChange w:id="526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27" w:author="Microsoft Office User" w:date="2020-03-26T14:19:00Z">
            <w:rPr/>
          </w:rPrChange>
        </w:rPr>
        <w:t xml:space="preserve"> ~ </w:t>
      </w:r>
      <w:ins w:id="528" w:author="Microsoft Office User" w:date="2020-03-26T14:18:00Z">
        <w:r w:rsidR="0026456E" w:rsidRPr="00964CDB">
          <w:rPr>
            <w:lang w:val="vi-VN"/>
            <w:rPrChange w:id="529" w:author="Microsoft Office User" w:date="2020-03-26T14:19:00Z">
              <w:rPr/>
            </w:rPrChange>
          </w:rPr>
          <w:t>n</w:t>
        </w:r>
      </w:ins>
      <w:del w:id="530" w:author="Microsoft Office User" w:date="2020-03-26T14:18:00Z">
        <w:r w:rsidR="003561A6" w:rsidRPr="00964CDB" w:rsidDel="0026456E">
          <w:rPr>
            <w:lang w:val="vi-VN"/>
            <w:rPrChange w:id="531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532" w:author="Microsoft Office User" w:date="2020-03-26T14:19:00Z">
            <w:rPr/>
          </w:rPrChange>
        </w:rPr>
        <w:t>ormal(</w:t>
      </w:r>
      <w:ins w:id="533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534" w:author="Microsoft Office User" w:date="2020-03-26T14:19:00Z">
            <w:rPr/>
          </w:rPrChange>
        </w:rPr>
        <w:t>mu</w:t>
      </w:r>
      <w:ins w:id="535" w:author="Microsoft Office User" w:date="2020-03-26T14:25:00Z">
        <w:r w:rsidR="0000575F" w:rsidRPr="00404505">
          <w:rPr>
            <w:lang w:val="vi-VN"/>
            <w:rPrChange w:id="536" w:author="Microsoft Office User" w:date="2020-03-26T14:34:00Z">
              <w:rPr/>
            </w:rPrChange>
          </w:rPr>
          <w:t>_</w:t>
        </w:r>
      </w:ins>
      <w:ins w:id="537" w:author="Microsoft Office User" w:date="2020-03-26T14:34:00Z">
        <w:r w:rsidR="00404505" w:rsidRPr="00404505">
          <w:rPr>
            <w:lang w:val="vi-VN"/>
            <w:rPrChange w:id="538" w:author="Microsoft Office User" w:date="2020-03-26T14:34:00Z">
              <w:rPr/>
            </w:rPrChange>
          </w:rPr>
          <w:t>{</w:t>
        </w:r>
      </w:ins>
      <w:ins w:id="539" w:author="Microsoft Office User" w:date="2020-03-26T14:25:00Z">
        <w:r w:rsidR="0000575F" w:rsidRPr="00404505">
          <w:rPr>
            <w:lang w:val="vi-VN"/>
            <w:rPrChange w:id="540" w:author="Microsoft Office User" w:date="2020-03-26T14:34:00Z">
              <w:rPr/>
            </w:rPrChange>
          </w:rPr>
          <w:t>dist</w:t>
        </w:r>
      </w:ins>
      <w:ins w:id="541" w:author="Microsoft Office User" w:date="2020-03-26T14:34:00Z">
        <w:r w:rsidR="00404505" w:rsidRPr="00404505">
          <w:rPr>
            <w:lang w:val="vi-VN"/>
            <w:rPrChange w:id="542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43" w:author="Microsoft Office User" w:date="2020-03-26T14:19:00Z">
            <w:rPr/>
          </w:rPrChange>
        </w:rPr>
        <w:t xml:space="preserve">, </w:t>
      </w:r>
      <w:ins w:id="544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545" w:author="Microsoft Office User" w:date="2020-03-26T14:19:00Z">
            <w:rPr/>
          </w:rPrChange>
        </w:rPr>
        <w:t>sigma</w:t>
      </w:r>
      <w:ins w:id="546" w:author="Microsoft Office User" w:date="2020-03-26T14:25:00Z">
        <w:r w:rsidR="0000575F" w:rsidRPr="00404505">
          <w:rPr>
            <w:lang w:val="vi-VN"/>
            <w:rPrChange w:id="547" w:author="Microsoft Office User" w:date="2020-03-26T14:34:00Z">
              <w:rPr/>
            </w:rPrChange>
          </w:rPr>
          <w:t>_</w:t>
        </w:r>
      </w:ins>
      <w:ins w:id="548" w:author="Microsoft Office User" w:date="2020-03-26T14:34:00Z">
        <w:r w:rsidR="00404505" w:rsidRPr="00404505">
          <w:rPr>
            <w:lang w:val="vi-VN"/>
            <w:rPrChange w:id="549" w:author="Microsoft Office User" w:date="2020-03-26T14:34:00Z">
              <w:rPr/>
            </w:rPrChange>
          </w:rPr>
          <w:t>{</w:t>
        </w:r>
      </w:ins>
      <w:ins w:id="550" w:author="Microsoft Office User" w:date="2020-03-26T14:25:00Z">
        <w:r w:rsidR="0000575F" w:rsidRPr="00404505">
          <w:rPr>
            <w:lang w:val="vi-VN"/>
            <w:rPrChange w:id="551" w:author="Microsoft Office User" w:date="2020-03-26T14:34:00Z">
              <w:rPr/>
            </w:rPrChange>
          </w:rPr>
          <w:t>dist</w:t>
        </w:r>
      </w:ins>
      <w:ins w:id="552" w:author="Microsoft Office User" w:date="2020-03-26T14:34:00Z">
        <w:r w:rsidR="00404505" w:rsidRPr="00404505">
          <w:rPr>
            <w:lang w:val="vi-VN"/>
            <w:rPrChange w:id="553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54" w:author="Microsoft Office User" w:date="2020-03-26T14:19:00Z">
            <w:rPr/>
          </w:rPrChange>
        </w:rPr>
        <w:t>)</w:t>
      </w:r>
      <w:ins w:id="555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556" w:author="Microsoft Office User" w:date="2020-03-26T14:25:00Z"/>
          <w:lang w:val="vi-VN"/>
          <w:rPrChange w:id="557" w:author="Microsoft Office User" w:date="2020-03-26T14:34:00Z">
            <w:rPr>
              <w:ins w:id="558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559" w:author="Microsoft Office User" w:date="2020-03-26T14:24:00Z"/>
          <w:lang w:val="vi-VN"/>
          <w:rPrChange w:id="560" w:author="Microsoft Office User" w:date="2020-03-26T14:25:00Z">
            <w:rPr>
              <w:ins w:id="561" w:author="Microsoft Office User" w:date="2020-03-26T14:24:00Z"/>
            </w:rPr>
          </w:rPrChange>
        </w:rPr>
      </w:pPr>
      <w:ins w:id="562" w:author="Microsoft Office User" w:date="2020-03-26T14:25:00Z">
        <w:r w:rsidRPr="00137133">
          <w:rPr>
            <w:lang w:val="vi-VN"/>
            <w:rPrChange w:id="563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564" w:author="Microsoft Office User" w:date="2020-03-26T14:25:00Z"/>
          <w:lang w:val="vi-VN"/>
          <w:rPrChange w:id="565" w:author="Microsoft Office User" w:date="2020-03-26T14:35:00Z">
            <w:rPr>
              <w:ins w:id="566" w:author="Microsoft Office User" w:date="2020-03-26T14:25:00Z"/>
            </w:rPr>
          </w:rPrChange>
        </w:rPr>
      </w:pPr>
      <w:ins w:id="567" w:author="Microsoft Office User" w:date="2020-03-26T14:25:00Z">
        <w:r w:rsidRPr="00137133">
          <w:rPr>
            <w:lang w:val="vi-VN"/>
            <w:rPrChange w:id="568" w:author="Microsoft Office User" w:date="2020-03-26T14:35:00Z">
              <w:rPr/>
            </w:rPrChange>
          </w:rPr>
          <w:t>$$</w:t>
        </w:r>
      </w:ins>
      <w:ins w:id="569" w:author="Microsoft Office User" w:date="2020-03-26T14:35:00Z">
        <w:r w:rsidR="00D51341" w:rsidRPr="00CB7595">
          <w:rPr>
            <w:lang w:val="vi-VN"/>
            <w:rPrChange w:id="570" w:author="Microsoft Office User" w:date="2020-03-26T14:35:00Z">
              <w:rPr/>
            </w:rPrChange>
          </w:rPr>
          <w:t>\</w:t>
        </w:r>
      </w:ins>
      <w:del w:id="571" w:author="Microsoft Office User" w:date="2020-03-26T14:25:00Z">
        <w:r w:rsidR="00EA4A68" w:rsidRPr="00137133" w:rsidDel="00BF2EF0">
          <w:rPr>
            <w:lang w:val="vi-VN"/>
            <w:rPrChange w:id="572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573" w:author="Microsoft Office User" w:date="2020-03-26T14:35:00Z">
              <w:rPr/>
            </w:rPrChange>
          </w:rPr>
          <w:delText>u</w:delText>
        </w:r>
      </w:del>
      <w:ins w:id="574" w:author="Microsoft Office User" w:date="2020-03-26T14:25:00Z">
        <w:r w:rsidRPr="00137133">
          <w:rPr>
            <w:lang w:val="vi-VN"/>
            <w:rPrChange w:id="575" w:author="Microsoft Office User" w:date="2020-03-26T14:35:00Z">
              <w:rPr/>
            </w:rPrChange>
          </w:rPr>
          <w:t>mu</w:t>
        </w:r>
        <w:r w:rsidR="00EA4A68">
          <w:rPr>
            <w:lang w:val="vi-VN"/>
          </w:rPr>
          <w:t>_</w:t>
        </w:r>
      </w:ins>
      <w:ins w:id="576" w:author="Microsoft Office User" w:date="2020-03-26T14:34:00Z">
        <w:r w:rsidR="00B712A2" w:rsidRPr="00137133">
          <w:rPr>
            <w:lang w:val="vi-VN"/>
            <w:rPrChange w:id="577" w:author="Microsoft Office User" w:date="2020-03-26T14:35:00Z">
              <w:rPr/>
            </w:rPrChange>
          </w:rPr>
          <w:t>{</w:t>
        </w:r>
      </w:ins>
      <w:ins w:id="578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579" w:author="Microsoft Office User" w:date="2020-03-26T14:35:00Z">
              <w:rPr/>
            </w:rPrChange>
          </w:rPr>
          <w:t>ist</w:t>
        </w:r>
      </w:ins>
      <w:ins w:id="580" w:author="Microsoft Office User" w:date="2020-03-26T14:34:00Z">
        <w:r w:rsidR="00B712A2" w:rsidRPr="00137133">
          <w:rPr>
            <w:lang w:val="vi-VN"/>
            <w:rPrChange w:id="581" w:author="Microsoft Office User" w:date="2020-03-26T14:35:00Z">
              <w:rPr/>
            </w:rPrChange>
          </w:rPr>
          <w:t>}</w:t>
        </w:r>
      </w:ins>
      <w:del w:id="582" w:author="Microsoft Office User" w:date="2020-03-26T14:25:00Z">
        <w:r w:rsidR="00AB1E99" w:rsidRPr="00137133" w:rsidDel="009638D2">
          <w:rPr>
            <w:lang w:val="vi-VN"/>
            <w:rPrChange w:id="583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584" w:author="Microsoft Office User" w:date="2020-03-26T14:35:00Z">
            <w:rPr/>
          </w:rPrChange>
        </w:rPr>
        <w:t xml:space="preserve"> = </w:t>
      </w:r>
      <w:ins w:id="585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586" w:author="Microsoft Office User" w:date="2020-03-26T14:35:00Z">
            <w:rPr/>
          </w:rPrChange>
        </w:rPr>
        <w:t>alpha</w:t>
      </w:r>
      <w:ins w:id="587" w:author="Microsoft Office User" w:date="2020-03-26T14:25:00Z">
        <w:r w:rsidR="0039289A">
          <w:rPr>
            <w:lang w:val="vi-VN"/>
          </w:rPr>
          <w:t>_</w:t>
        </w:r>
      </w:ins>
      <w:ins w:id="588" w:author="Microsoft Office User" w:date="2020-03-26T14:34:00Z">
        <w:r w:rsidR="00B712A2" w:rsidRPr="00137133">
          <w:rPr>
            <w:lang w:val="vi-VN"/>
            <w:rPrChange w:id="589" w:author="Microsoft Office User" w:date="2020-03-26T14:35:00Z">
              <w:rPr/>
            </w:rPrChange>
          </w:rPr>
          <w:t>{</w:t>
        </w:r>
      </w:ins>
      <w:ins w:id="590" w:author="Microsoft Office User" w:date="2020-03-26T14:27:00Z">
        <w:r w:rsidR="007052A8" w:rsidRPr="00137133">
          <w:rPr>
            <w:lang w:val="vi-VN"/>
            <w:rPrChange w:id="591" w:author="Microsoft Office User" w:date="2020-03-26T14:35:00Z">
              <w:rPr/>
            </w:rPrChange>
          </w:rPr>
          <w:t>speed</w:t>
        </w:r>
      </w:ins>
      <w:ins w:id="592" w:author="Microsoft Office User" w:date="2020-03-26T14:34:00Z">
        <w:r w:rsidR="00B712A2" w:rsidRPr="00137133">
          <w:rPr>
            <w:lang w:val="vi-VN"/>
            <w:rPrChange w:id="593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94" w:author="Microsoft Office User" w:date="2020-03-26T14:35:00Z">
            <w:rPr/>
          </w:rPrChange>
        </w:rPr>
        <w:t xml:space="preserve"> + </w:t>
      </w:r>
      <w:ins w:id="595" w:author="Microsoft Office User" w:date="2020-03-26T14:35:00Z">
        <w:r w:rsidR="00CB7595" w:rsidRPr="00A96481">
          <w:rPr>
            <w:lang w:val="vi-VN"/>
            <w:rPrChange w:id="596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97" w:author="Microsoft Office User" w:date="2020-03-26T14:35:00Z">
            <w:rPr/>
          </w:rPrChange>
        </w:rPr>
        <w:t>beta</w:t>
      </w:r>
      <w:ins w:id="598" w:author="Microsoft Office User" w:date="2020-03-26T14:26:00Z">
        <w:r w:rsidR="00C20E8F" w:rsidRPr="00137133">
          <w:rPr>
            <w:lang w:val="vi-VN"/>
            <w:rPrChange w:id="599" w:author="Microsoft Office User" w:date="2020-03-26T14:35:00Z">
              <w:rPr/>
            </w:rPrChange>
          </w:rPr>
          <w:t>_</w:t>
        </w:r>
      </w:ins>
      <w:ins w:id="600" w:author="Microsoft Office User" w:date="2020-03-26T14:34:00Z">
        <w:r w:rsidR="00B712A2" w:rsidRPr="00137133">
          <w:rPr>
            <w:lang w:val="vi-VN"/>
            <w:rPrChange w:id="601" w:author="Microsoft Office User" w:date="2020-03-26T14:35:00Z">
              <w:rPr/>
            </w:rPrChange>
          </w:rPr>
          <w:t>{</w:t>
        </w:r>
      </w:ins>
      <w:ins w:id="602" w:author="Microsoft Office User" w:date="2020-03-26T14:27:00Z">
        <w:r w:rsidR="008D6C76" w:rsidRPr="00137133">
          <w:rPr>
            <w:lang w:val="vi-VN"/>
            <w:rPrChange w:id="603" w:author="Microsoft Office User" w:date="2020-03-26T14:35:00Z">
              <w:rPr/>
            </w:rPrChange>
          </w:rPr>
          <w:t>speed</w:t>
        </w:r>
      </w:ins>
      <w:ins w:id="604" w:author="Microsoft Office User" w:date="2020-03-26T14:34:00Z">
        <w:r w:rsidR="00B712A2" w:rsidRPr="00137133">
          <w:rPr>
            <w:lang w:val="vi-VN"/>
            <w:rPrChange w:id="605" w:author="Microsoft Office User" w:date="2020-03-26T14:35:00Z">
              <w:rPr/>
            </w:rPrChange>
          </w:rPr>
          <w:t>}</w:t>
        </w:r>
      </w:ins>
      <w:del w:id="606" w:author="Microsoft Office User" w:date="2020-03-26T14:34:00Z">
        <w:r w:rsidR="00A71AFB" w:rsidRPr="00137133" w:rsidDel="00B712A2">
          <w:rPr>
            <w:lang w:val="vi-VN"/>
            <w:rPrChange w:id="607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608" w:author="Microsoft Office User" w:date="2020-03-26T14:35:00Z">
            <w:rPr/>
          </w:rPrChange>
        </w:rPr>
        <w:t xml:space="preserve"> </w:t>
      </w:r>
      <w:ins w:id="609" w:author="Microsoft Office User" w:date="2020-03-26T14:36:00Z">
        <w:r w:rsidR="00A96481" w:rsidRPr="00A96481">
          <w:rPr>
            <w:lang w:val="vi-VN"/>
            <w:rPrChange w:id="610" w:author="Microsoft Office User" w:date="2020-03-26T14:36:00Z">
              <w:rPr/>
            </w:rPrChange>
          </w:rPr>
          <w:t xml:space="preserve"> </w:t>
        </w:r>
      </w:ins>
      <w:ins w:id="611" w:author="Microsoft Office User" w:date="2020-03-26T14:27:00Z">
        <w:r w:rsidR="001815DC" w:rsidRPr="00137133">
          <w:rPr>
            <w:lang w:val="vi-VN"/>
            <w:rPrChange w:id="612" w:author="Microsoft Office User" w:date="2020-03-26T14:35:00Z">
              <w:rPr/>
            </w:rPrChange>
          </w:rPr>
          <w:t>x_</w:t>
        </w:r>
      </w:ins>
      <w:ins w:id="613" w:author="Microsoft Office User" w:date="2020-03-26T14:34:00Z">
        <w:r w:rsidR="00B712A2" w:rsidRPr="00137133">
          <w:rPr>
            <w:lang w:val="vi-VN"/>
            <w:rPrChange w:id="614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615" w:author="Microsoft Office User" w:date="2020-03-26T14:35:00Z">
            <w:rPr/>
          </w:rPrChange>
        </w:rPr>
        <w:t>speed</w:t>
      </w:r>
      <w:ins w:id="616" w:author="Microsoft Office User" w:date="2020-03-26T14:34:00Z">
        <w:r w:rsidR="00B712A2" w:rsidRPr="00137133">
          <w:rPr>
            <w:lang w:val="vi-VN"/>
            <w:rPrChange w:id="617" w:author="Microsoft Office User" w:date="2020-03-26T14:35:00Z">
              <w:rPr/>
            </w:rPrChange>
          </w:rPr>
          <w:t>}</w:t>
        </w:r>
      </w:ins>
      <w:ins w:id="618" w:author="Microsoft Office User" w:date="2020-03-26T14:25:00Z">
        <w:r w:rsidR="005724BC" w:rsidRPr="00137133">
          <w:rPr>
            <w:lang w:val="vi-VN"/>
            <w:rPrChange w:id="619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620" w:author="Microsoft Office User" w:date="2020-03-26T14:28:00Z"/>
          <w:lang w:val="vi-VN"/>
          <w:rPrChange w:id="621" w:author="Microsoft Office User" w:date="2020-03-26T14:35:00Z">
            <w:rPr>
              <w:ins w:id="622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623" w:author="Microsoft Office User" w:date="2020-03-26T14:28:00Z">
            <w:rPr/>
          </w:rPrChange>
        </w:rPr>
      </w:pPr>
      <w:proofErr w:type="spellStart"/>
      <w:ins w:id="624" w:author="Microsoft Office User" w:date="2020-03-26T14:28:00Z">
        <w:r>
          <w:t>Giả</w:t>
        </w:r>
        <w:proofErr w:type="spellEnd"/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625" w:author="Microsoft Office User" w:date="2020-03-26T14:27:00Z">
        <w:r>
          <w:t>$$</w:t>
        </w:r>
      </w:ins>
      <w:ins w:id="626" w:author="Microsoft Office User" w:date="2020-03-26T14:35:00Z">
        <w:r w:rsidR="0069292B">
          <w:t>\</w:t>
        </w:r>
      </w:ins>
      <w:r w:rsidR="00A61D18">
        <w:t>alpha</w:t>
      </w:r>
      <w:ins w:id="627" w:author="Microsoft Office User" w:date="2020-03-26T14:27:00Z">
        <w:r w:rsidR="00116779">
          <w:t>_</w:t>
        </w:r>
      </w:ins>
      <w:ins w:id="628" w:author="Microsoft Office User" w:date="2020-03-26T14:33:00Z">
        <w:r w:rsidR="00404505">
          <w:t>{</w:t>
        </w:r>
      </w:ins>
      <w:ins w:id="629" w:author="Microsoft Office User" w:date="2020-03-26T14:27:00Z">
        <w:r w:rsidR="00116779">
          <w:t>speed</w:t>
        </w:r>
      </w:ins>
      <w:ins w:id="630" w:author="Microsoft Office User" w:date="2020-03-26T14:33:00Z">
        <w:r w:rsidR="00404505">
          <w:t>}</w:t>
        </w:r>
      </w:ins>
      <w:r w:rsidR="00A61D18">
        <w:t xml:space="preserve"> ~ </w:t>
      </w:r>
      <w:ins w:id="631" w:author="Microsoft Office User" w:date="2020-03-26T14:18:00Z">
        <w:r w:rsidR="0026456E">
          <w:t>n</w:t>
        </w:r>
      </w:ins>
      <w:del w:id="632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0, 10)</w:t>
      </w:r>
      <w:ins w:id="633" w:author="Microsoft Office User" w:date="2020-03-26T14:27:00Z">
        <w:r>
          <w:t>$$</w:t>
        </w:r>
      </w:ins>
    </w:p>
    <w:p w14:paraId="477E3490" w14:textId="2655895A" w:rsidR="00A61D18" w:rsidRDefault="00CA6C63">
      <w:ins w:id="634" w:author="Microsoft Office User" w:date="2020-03-26T14:27:00Z">
        <w:r>
          <w:t>$$</w:t>
        </w:r>
      </w:ins>
      <w:ins w:id="635" w:author="Microsoft Office User" w:date="2020-03-26T14:35:00Z">
        <w:r w:rsidR="0069292B">
          <w:t>\</w:t>
        </w:r>
      </w:ins>
      <w:r w:rsidR="00A61D18">
        <w:t>beta</w:t>
      </w:r>
      <w:ins w:id="636" w:author="Microsoft Office User" w:date="2020-03-26T14:27:00Z">
        <w:r w:rsidR="009B7C68">
          <w:t>_</w:t>
        </w:r>
      </w:ins>
      <w:ins w:id="637" w:author="Microsoft Office User" w:date="2020-03-26T14:34:00Z">
        <w:r w:rsidR="00404505">
          <w:t>{</w:t>
        </w:r>
      </w:ins>
      <w:ins w:id="638" w:author="Microsoft Office User" w:date="2020-03-26T14:27:00Z">
        <w:r w:rsidR="009B7C68">
          <w:t>speed</w:t>
        </w:r>
      </w:ins>
      <w:ins w:id="639" w:author="Microsoft Office User" w:date="2020-03-26T14:34:00Z">
        <w:r w:rsidR="00404505">
          <w:t>}</w:t>
        </w:r>
      </w:ins>
      <w:r w:rsidR="00A61D18">
        <w:t xml:space="preserve"> ~ </w:t>
      </w:r>
      <w:ins w:id="640" w:author="Microsoft Office User" w:date="2020-03-26T14:18:00Z">
        <w:r w:rsidR="0026456E">
          <w:t>n</w:t>
        </w:r>
      </w:ins>
      <w:del w:id="641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0,10)</w:t>
      </w:r>
      <w:ins w:id="642" w:author="Microsoft Office User" w:date="2020-03-26T14:27:00Z">
        <w:r>
          <w:t>$$</w:t>
        </w:r>
      </w:ins>
    </w:p>
    <w:p w14:paraId="4E48C8FE" w14:textId="64765E01" w:rsidR="00A61D18" w:rsidRDefault="00CA6C63">
      <w:ins w:id="643" w:author="Microsoft Office User" w:date="2020-03-26T14:27:00Z">
        <w:r>
          <w:t>$$</w:t>
        </w:r>
      </w:ins>
      <w:ins w:id="644" w:author="Microsoft Office User" w:date="2020-03-26T14:35:00Z">
        <w:r w:rsidR="0069292B">
          <w:t>\</w:t>
        </w:r>
      </w:ins>
      <w:r w:rsidR="00DD3336">
        <w:t>sigma</w:t>
      </w:r>
      <w:ins w:id="645" w:author="Microsoft Office User" w:date="2020-03-26T14:28:00Z">
        <w:r w:rsidR="00953A43">
          <w:t>_</w:t>
        </w:r>
      </w:ins>
      <w:ins w:id="646" w:author="Microsoft Office User" w:date="2020-03-26T14:35:00Z">
        <w:r w:rsidR="00137133">
          <w:t>{</w:t>
        </w:r>
      </w:ins>
      <w:proofErr w:type="spellStart"/>
      <w:ins w:id="647" w:author="Microsoft Office User" w:date="2020-03-26T14:28:00Z">
        <w:r w:rsidR="00953A43">
          <w:t>dist</w:t>
        </w:r>
      </w:ins>
      <w:proofErr w:type="spellEnd"/>
      <w:ins w:id="648" w:author="Microsoft Office User" w:date="2020-03-26T14:35:00Z">
        <w:r w:rsidR="00137133">
          <w:t>}</w:t>
        </w:r>
      </w:ins>
      <w:r w:rsidR="00DD3336">
        <w:t xml:space="preserve"> ~ </w:t>
      </w:r>
      <w:ins w:id="649" w:author="Microsoft Office User" w:date="2020-03-26T14:18:00Z">
        <w:r w:rsidR="0026456E">
          <w:t>n</w:t>
        </w:r>
      </w:ins>
      <w:del w:id="650" w:author="Microsoft Office User" w:date="2020-03-26T14:18:00Z">
        <w:r w:rsidR="00DD3336" w:rsidDel="0026456E">
          <w:delText>N</w:delText>
        </w:r>
      </w:del>
      <w:proofErr w:type="gramStart"/>
      <w:r w:rsidR="00DD3336">
        <w:t>ormal(</w:t>
      </w:r>
      <w:proofErr w:type="gramEnd"/>
      <w:r w:rsidR="00DD3336">
        <w:t>0,10)</w:t>
      </w:r>
      <w:ins w:id="651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652" w:author="Microsoft Office User" w:date="2020-03-26T14:28:00Z"/>
        </w:rPr>
      </w:pPr>
    </w:p>
    <w:p w14:paraId="46D961B9" w14:textId="5A046EC3" w:rsidR="005462AC" w:rsidRDefault="005462AC">
      <w:pPr>
        <w:rPr>
          <w:ins w:id="653" w:author="Microsoft Office User" w:date="2020-03-26T14:29:00Z"/>
          <w:lang w:val="vi-VN"/>
        </w:rPr>
      </w:pPr>
      <w:ins w:id="654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655" w:author="Microsoft Office User" w:date="2020-03-26T14:29:00Z">
        <w:r>
          <w:rPr>
            <w:lang w:val="vi-VN"/>
          </w:rPr>
          <w:t>còn giá trị sai số $\epsilon</w:t>
        </w:r>
      </w:ins>
      <w:ins w:id="656" w:author="Microsoft Office User" w:date="2020-03-26T14:36:00Z">
        <w:r w:rsidR="00F23D7D">
          <w:t>_</w:t>
        </w:r>
        <w:proofErr w:type="spellStart"/>
        <w:r w:rsidR="00586C52">
          <w:t>i</w:t>
        </w:r>
      </w:ins>
      <w:proofErr w:type="spellEnd"/>
      <w:ins w:id="657" w:author="Microsoft Office User" w:date="2020-03-26T14:29:00Z">
        <w:r>
          <w:rPr>
            <w:lang w:val="vi-VN"/>
          </w:rPr>
          <w:t>$</w:t>
        </w:r>
        <w:r w:rsidR="00AC2022">
          <w:rPr>
            <w:lang w:val="vi-VN"/>
          </w:rPr>
          <w:t xml:space="preserve"> như trong frequentist vì ta đã có biên </w:t>
        </w:r>
      </w:ins>
      <w:ins w:id="658" w:author="Microsoft Office User" w:date="2020-04-09T19:33:00Z">
        <w:r w:rsidR="00F80680">
          <w:rPr>
            <w:lang w:val="vi-VN"/>
          </w:rPr>
          <w:t>"</w:t>
        </w:r>
      </w:ins>
      <w:ins w:id="659" w:author="Microsoft Office User" w:date="2020-03-26T14:30:00Z">
        <w:r w:rsidR="00AC2022">
          <w:rPr>
            <w:lang w:val="vi-VN"/>
          </w:rPr>
          <w:t>độ tin cậy</w:t>
        </w:r>
      </w:ins>
      <w:ins w:id="660" w:author="Microsoft Office User" w:date="2020-04-09T19:32:00Z">
        <w:r w:rsidR="00F80680">
          <w:rPr>
            <w:lang w:val="vi-VN"/>
          </w:rPr>
          <w:t>"</w:t>
        </w:r>
      </w:ins>
      <w:ins w:id="661" w:author="Microsoft Office User" w:date="2020-03-26T14:30:00Z">
        <w:r w:rsidR="00AC2022">
          <w:rPr>
            <w:lang w:val="vi-VN"/>
          </w:rPr>
          <w:t xml:space="preserve"> $\sigma_</w:t>
        </w:r>
      </w:ins>
      <w:ins w:id="662" w:author="Microsoft Office User" w:date="2020-03-26T14:36:00Z">
        <w:r w:rsidR="00A5158C">
          <w:t>{</w:t>
        </w:r>
      </w:ins>
      <w:ins w:id="663" w:author="Microsoft Office User" w:date="2020-03-26T14:30:00Z">
        <w:r w:rsidR="00F13152">
          <w:rPr>
            <w:lang w:val="vi-VN"/>
          </w:rPr>
          <w:t>dist</w:t>
        </w:r>
      </w:ins>
      <w:ins w:id="664" w:author="Microsoft Office User" w:date="2020-03-26T14:36:00Z">
        <w:r w:rsidR="00A5158C">
          <w:t>}</w:t>
        </w:r>
      </w:ins>
      <w:ins w:id="665" w:author="Microsoft Office User" w:date="2020-03-26T14:30:00Z">
        <w:r w:rsidR="00F13152">
          <w:rPr>
            <w:lang w:val="vi-VN"/>
          </w:rPr>
          <w:t>$ cho các giá trị $y_</w:t>
        </w:r>
      </w:ins>
      <w:ins w:id="666" w:author="Microsoft Office User" w:date="2020-03-26T14:36:00Z">
        <w:r w:rsidR="00155D12">
          <w:t>{</w:t>
        </w:r>
      </w:ins>
      <w:ins w:id="667" w:author="Microsoft Office User" w:date="2020-03-26T14:30:00Z">
        <w:r w:rsidR="00F13152">
          <w:rPr>
            <w:lang w:val="vi-VN"/>
          </w:rPr>
          <w:t>dist</w:t>
        </w:r>
      </w:ins>
      <w:ins w:id="668" w:author="Microsoft Office User" w:date="2020-03-26T14:36:00Z">
        <w:r w:rsidR="00155D12">
          <w:t>}</w:t>
        </w:r>
      </w:ins>
      <w:ins w:id="669" w:author="Microsoft Office User" w:date="2020-03-26T14:30:00Z">
        <w:r w:rsidR="00FB19F8">
          <w:rPr>
            <w:lang w:val="vi-VN"/>
          </w:rPr>
          <w:t>$</w:t>
        </w:r>
      </w:ins>
    </w:p>
    <w:p w14:paraId="120C6AAC" w14:textId="77777777" w:rsidR="005462AC" w:rsidRPr="005462AC" w:rsidRDefault="005462AC">
      <w:pPr>
        <w:rPr>
          <w:lang w:val="vi-VN"/>
          <w:rPrChange w:id="670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671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672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673" w:author="Microsoft Office User" w:date="2020-03-24T14:10:00Z"/>
                <w:color w:val="008000"/>
                <w:lang w:val="vi-VN"/>
              </w:rPr>
            </w:pPr>
            <w:del w:id="674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675" w:author="Microsoft Office User" w:date="2020-03-24T14:10:00Z"/>
                <w:lang w:val="vi-VN"/>
              </w:rPr>
            </w:pPr>
            <w:del w:id="676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677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678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679" w:author="Microsoft Office User" w:date="2020-03-24T14:10:00Z"/>
          <w:lang w:val="vi-VN"/>
        </w:rPr>
      </w:pPr>
      <w:ins w:id="680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681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682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683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684" w:author="Microsoft Office User" w:date="2020-03-24T17:37:00Z"/>
                <w:rPrChange w:id="685" w:author="Microsoft Office User" w:date="2020-03-24T17:37:00Z">
                  <w:rPr>
                    <w:ins w:id="686" w:author="Microsoft Office User" w:date="2020-03-24T17:37:00Z"/>
                    <w:lang w:val="vi-VN"/>
                  </w:rPr>
                </w:rPrChange>
              </w:rPr>
            </w:pPr>
            <w:proofErr w:type="spellStart"/>
            <w:ins w:id="687" w:author="Microsoft Office User" w:date="2020-03-24T17:37:00Z">
              <w:r>
                <w:t>bvl_plotParams</w:t>
              </w:r>
              <w:proofErr w:type="spellEnd"/>
              <w:r>
                <w:t>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688" w:author="Microsoft Office User" w:date="2020-03-24T17:29:00Z"/>
          <w:lang w:val="vi-VN"/>
        </w:rPr>
      </w:pPr>
      <w:del w:id="689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90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2FEC26FE" w:rsidR="0024724B" w:rsidRPr="0024724B" w:rsidRDefault="0024724B">
      <w:pPr>
        <w:jc w:val="center"/>
        <w:rPr>
          <w:rPrChange w:id="691" w:author="Microsoft Office User" w:date="2020-03-24T17:29:00Z">
            <w:rPr>
              <w:lang w:val="vi-VN"/>
            </w:rPr>
          </w:rPrChange>
        </w:rPr>
        <w:pPrChange w:id="692" w:author="Microsoft Office User" w:date="2020-03-24T17:29:00Z">
          <w:pPr/>
        </w:pPrChange>
      </w:pPr>
      <w:ins w:id="693" w:author="Microsoft Office User" w:date="2020-03-24T17:29:00Z">
        <w:r>
          <w:t>Fig 5.</w:t>
        </w:r>
      </w:ins>
      <w:ins w:id="694" w:author="Microsoft Office User" w:date="2020-03-26T14:38:00Z">
        <w:r w:rsidR="00E4137F">
          <w:t>3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95" w:author="Microsoft Office User" w:date="2020-03-24T17:32:00Z">
            <w:rPr>
              <w:lang w:val="vi-VN"/>
            </w:rPr>
          </w:rPrChange>
        </w:rPr>
      </w:pPr>
      <w:ins w:id="696" w:author="Microsoft Office User" w:date="2020-03-24T17:31:00Z">
        <w:r>
          <w:t xml:space="preserve">Ta </w:t>
        </w:r>
        <w:proofErr w:type="spellStart"/>
        <w:r>
          <w:t>có</w:t>
        </w:r>
        <w:proofErr w:type="spellEnd"/>
        <w:r>
          <w:rPr>
            <w:lang w:val="vi-VN"/>
          </w:rPr>
          <w:t xml:space="preserve"> posteriors hệ số góc b_speed_dist và </w:t>
        </w:r>
      </w:ins>
      <w:ins w:id="697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98" w:author="Microsoft Office User" w:date="2020-03-24T17:36:00Z"/>
          <w:lang w:val="vi-VN"/>
        </w:rPr>
      </w:pPr>
      <w:del w:id="699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700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701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702" w:author="Microsoft Office User" w:date="2020-03-24T17:36:00Z"/>
        </w:trPr>
        <w:tc>
          <w:tcPr>
            <w:tcW w:w="6205" w:type="dxa"/>
            <w:tcPrChange w:id="703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704" w:author="Microsoft Office User" w:date="2020-03-24T17:36:00Z"/>
                <w:lang w:val="vi-VN"/>
              </w:rPr>
            </w:pPr>
            <w:ins w:id="705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706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707" w:author="Microsoft Office User" w:date="2020-03-24T17:36:00Z"/>
                <w:lang w:val="vi-VN"/>
              </w:rPr>
              <w:pPrChange w:id="708" w:author="Microsoft Office User" w:date="2020-03-24T17:48:00Z">
                <w:pPr/>
              </w:pPrChange>
            </w:pPr>
            <w:ins w:id="709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710" w:author="Microsoft Office User" w:date="2020-03-24T17:36:00Z"/>
          <w:lang w:val="vi-VN"/>
        </w:rPr>
      </w:pPr>
    </w:p>
    <w:p w14:paraId="47AF4DE9" w14:textId="11A09C3E" w:rsidR="00D32FCE" w:rsidRPr="00E4137F" w:rsidRDefault="00D32FCE">
      <w:pPr>
        <w:jc w:val="center"/>
        <w:rPr>
          <w:rPrChange w:id="711" w:author="Microsoft Office User" w:date="2020-03-26T14:38:00Z">
            <w:rPr>
              <w:lang w:val="vi-VN"/>
            </w:rPr>
          </w:rPrChange>
        </w:rPr>
        <w:pPrChange w:id="712" w:author="Microsoft Office User" w:date="2020-03-24T17:37:00Z">
          <w:pPr/>
        </w:pPrChange>
      </w:pPr>
      <w:ins w:id="713" w:author="Microsoft Office User" w:date="2020-03-24T17:37:00Z">
        <w:r>
          <w:rPr>
            <w:lang w:val="vi-VN"/>
          </w:rPr>
          <w:t>Fig 5.</w:t>
        </w:r>
      </w:ins>
      <w:ins w:id="714" w:author="Microsoft Office User" w:date="2020-03-26T14:38:00Z">
        <w:r w:rsidR="00E4137F">
          <w:t>4</w:t>
        </w:r>
      </w:ins>
    </w:p>
    <w:p w14:paraId="60C2F1A9" w14:textId="2B3B0BB3" w:rsidR="00307C65" w:rsidDel="00DB7B95" w:rsidRDefault="003925A6">
      <w:pPr>
        <w:rPr>
          <w:moveFrom w:id="715" w:author="Microsoft Office User" w:date="2020-03-24T14:05:00Z"/>
          <w:lang w:val="vi-VN"/>
        </w:rPr>
      </w:pPr>
      <w:moveFromRangeStart w:id="716" w:author="Microsoft Office User" w:date="2020-03-24T14:05:00Z" w:name="move35951158"/>
      <w:moveFrom w:id="717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718" w:author="Microsoft Office User" w:date="2020-03-24T14:05:00Z"/>
          <w:lang w:val="vi-VN"/>
        </w:rPr>
      </w:pPr>
      <w:moveFrom w:id="719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716"/>
    <w:p w14:paraId="7E6E3970" w14:textId="1FC4DF0C" w:rsidR="00DB7B95" w:rsidRDefault="00DB7B95" w:rsidP="00DB7B95">
      <w:pPr>
        <w:rPr>
          <w:moveTo w:id="720" w:author="Microsoft Office User" w:date="2020-03-24T14:05:00Z"/>
          <w:lang w:val="vi-VN"/>
        </w:rPr>
      </w:pPr>
      <w:moveToRangeStart w:id="721" w:author="Microsoft Office User" w:date="2020-03-24T14:05:00Z" w:name="move35951158"/>
      <w:moveTo w:id="722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723" w:author="Microsoft Office User" w:date="2020-03-26T14:31:00Z">
        <w:r w:rsidR="00576282">
          <w:rPr>
            <w:lang w:val="vi-VN"/>
          </w:rPr>
          <w:t xml:space="preserve"> cắt</w:t>
        </w:r>
      </w:ins>
      <w:moveTo w:id="724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725" w:author="Microsoft Office User" w:date="2020-03-26T14:31:00Z">
        <w:r w:rsidR="002B7E28">
          <w:rPr>
            <w:lang w:val="vi-VN"/>
          </w:rPr>
          <w:t>$\</w:t>
        </w:r>
      </w:ins>
      <w:moveTo w:id="726" w:author="Microsoft Office User" w:date="2020-03-24T14:05:00Z">
        <w:r>
          <w:rPr>
            <w:lang w:val="vi-VN"/>
          </w:rPr>
          <w:t>a</w:t>
        </w:r>
      </w:moveTo>
      <w:ins w:id="727" w:author="Microsoft Office User" w:date="2020-03-24T17:34:00Z">
        <w:r w:rsidR="000B4E0F">
          <w:rPr>
            <w:lang w:val="vi-VN"/>
          </w:rPr>
          <w:t>lpha</w:t>
        </w:r>
      </w:ins>
      <w:moveTo w:id="728" w:author="Microsoft Office User" w:date="2020-03-24T14:05:00Z">
        <w:r>
          <w:rPr>
            <w:lang w:val="vi-VN"/>
          </w:rPr>
          <w:t>=mean(</w:t>
        </w:r>
      </w:moveTo>
      <w:ins w:id="729" w:author="Microsoft Office User" w:date="2020-03-26T14:31:00Z">
        <w:r w:rsidR="00940015">
          <w:rPr>
            <w:lang w:val="vi-VN"/>
          </w:rPr>
          <w:t>\</w:t>
        </w:r>
      </w:ins>
      <w:moveTo w:id="730" w:author="Microsoft Office User" w:date="2020-03-24T14:05:00Z">
        <w:r>
          <w:rPr>
            <w:lang w:val="vi-VN"/>
          </w:rPr>
          <w:t>a</w:t>
        </w:r>
      </w:moveTo>
      <w:ins w:id="731" w:author="Microsoft Office User" w:date="2020-03-26T14:31:00Z">
        <w:r w:rsidR="00940015">
          <w:rPr>
            <w:lang w:val="vi-VN"/>
          </w:rPr>
          <w:t>lpha</w:t>
        </w:r>
      </w:ins>
      <w:moveTo w:id="732" w:author="Microsoft Office User" w:date="2020-03-24T14:05:00Z">
        <w:r>
          <w:rPr>
            <w:lang w:val="vi-VN"/>
          </w:rPr>
          <w:t>_</w:t>
        </w:r>
      </w:moveTo>
      <w:ins w:id="733" w:author="Microsoft Office User" w:date="2020-03-26T14:33:00Z">
        <w:r w:rsidR="00731496">
          <w:rPr>
            <w:lang w:val="vi-VN"/>
          </w:rPr>
          <w:t>{</w:t>
        </w:r>
      </w:ins>
      <w:moveTo w:id="734" w:author="Microsoft Office User" w:date="2020-03-24T14:05:00Z">
        <w:r>
          <w:rPr>
            <w:lang w:val="vi-VN"/>
          </w:rPr>
          <w:t>dist</w:t>
        </w:r>
      </w:moveTo>
      <w:ins w:id="735" w:author="Microsoft Office User" w:date="2020-03-26T14:33:00Z">
        <w:r w:rsidR="00731496" w:rsidRPr="00731496">
          <w:rPr>
            <w:lang w:val="vi-VN"/>
            <w:rPrChange w:id="736" w:author="Microsoft Office User" w:date="2020-03-26T14:33:00Z">
              <w:rPr/>
            </w:rPrChange>
          </w:rPr>
          <w:t>}</w:t>
        </w:r>
      </w:ins>
      <w:moveTo w:id="737" w:author="Microsoft Office User" w:date="2020-03-24T14:05:00Z">
        <w:r>
          <w:rPr>
            <w:lang w:val="vi-VN"/>
          </w:rPr>
          <w:t>)=-17.39</w:t>
        </w:r>
      </w:moveTo>
      <w:ins w:id="738" w:author="Microsoft Office User" w:date="2020-03-26T14:31:00Z">
        <w:r w:rsidR="002B7E28">
          <w:rPr>
            <w:lang w:val="vi-VN"/>
          </w:rPr>
          <w:t>$</w:t>
        </w:r>
      </w:ins>
      <w:moveTo w:id="739" w:author="Microsoft Office User" w:date="2020-03-24T14:05:00Z">
        <w:r>
          <w:rPr>
            <w:lang w:val="vi-VN"/>
          </w:rPr>
          <w:t xml:space="preserve"> và </w:t>
        </w:r>
      </w:moveTo>
      <w:ins w:id="740" w:author="Microsoft Office User" w:date="2020-03-26T14:31:00Z">
        <w:r w:rsidR="001A7826">
          <w:rPr>
            <w:lang w:val="vi-VN"/>
          </w:rPr>
          <w:t>$\</w:t>
        </w:r>
      </w:ins>
      <w:moveTo w:id="741" w:author="Microsoft Office User" w:date="2020-03-24T14:05:00Z">
        <w:r>
          <w:rPr>
            <w:lang w:val="vi-VN"/>
          </w:rPr>
          <w:t>b</w:t>
        </w:r>
      </w:moveTo>
      <w:ins w:id="742" w:author="Microsoft Office User" w:date="2020-03-24T17:34:00Z">
        <w:r w:rsidR="000B4E0F">
          <w:rPr>
            <w:lang w:val="vi-VN"/>
          </w:rPr>
          <w:t>eta</w:t>
        </w:r>
      </w:ins>
      <w:moveTo w:id="743" w:author="Microsoft Office User" w:date="2020-03-24T14:05:00Z">
        <w:r>
          <w:rPr>
            <w:lang w:val="vi-VN"/>
          </w:rPr>
          <w:t>=mean(</w:t>
        </w:r>
      </w:moveTo>
      <w:ins w:id="744" w:author="Microsoft Office User" w:date="2020-03-26T14:32:00Z">
        <w:r w:rsidR="001A7826">
          <w:rPr>
            <w:lang w:val="vi-VN"/>
          </w:rPr>
          <w:t>\</w:t>
        </w:r>
      </w:ins>
      <w:moveTo w:id="745" w:author="Microsoft Office User" w:date="2020-03-24T14:05:00Z">
        <w:r>
          <w:rPr>
            <w:lang w:val="vi-VN"/>
          </w:rPr>
          <w:t>b</w:t>
        </w:r>
      </w:moveTo>
      <w:ins w:id="746" w:author="Microsoft Office User" w:date="2020-03-26T14:32:00Z">
        <w:r w:rsidR="001A7826">
          <w:rPr>
            <w:lang w:val="vi-VN"/>
          </w:rPr>
          <w:t>eta</w:t>
        </w:r>
      </w:ins>
      <w:moveTo w:id="747" w:author="Microsoft Office User" w:date="2020-03-24T14:05:00Z">
        <w:r>
          <w:rPr>
            <w:lang w:val="vi-VN"/>
          </w:rPr>
          <w:t>_</w:t>
        </w:r>
      </w:moveTo>
      <w:ins w:id="748" w:author="Microsoft Office User" w:date="2020-03-26T14:33:00Z">
        <w:r w:rsidR="00731496" w:rsidRPr="00731496">
          <w:rPr>
            <w:lang w:val="vi-VN"/>
            <w:rPrChange w:id="749" w:author="Microsoft Office User" w:date="2020-03-26T14:33:00Z">
              <w:rPr/>
            </w:rPrChange>
          </w:rPr>
          <w:t>{</w:t>
        </w:r>
      </w:ins>
      <w:moveTo w:id="750" w:author="Microsoft Office User" w:date="2020-03-24T14:05:00Z">
        <w:r>
          <w:rPr>
            <w:lang w:val="vi-VN"/>
          </w:rPr>
          <w:t>dist</w:t>
        </w:r>
      </w:moveTo>
      <w:ins w:id="751" w:author="Microsoft Office User" w:date="2020-03-26T14:33:00Z">
        <w:r w:rsidR="00731496" w:rsidRPr="00404505">
          <w:rPr>
            <w:lang w:val="vi-VN"/>
            <w:rPrChange w:id="752" w:author="Microsoft Office User" w:date="2020-03-26T14:33:00Z">
              <w:rPr/>
            </w:rPrChange>
          </w:rPr>
          <w:t>}</w:t>
        </w:r>
      </w:ins>
      <w:moveTo w:id="753" w:author="Microsoft Office User" w:date="2020-03-24T14:05:00Z">
        <w:r>
          <w:rPr>
            <w:lang w:val="vi-VN"/>
          </w:rPr>
          <w:t>)=3.92</w:t>
        </w:r>
      </w:moveTo>
      <w:ins w:id="754" w:author="Microsoft Office User" w:date="2020-03-26T14:31:00Z">
        <w:r w:rsidR="001A7826">
          <w:rPr>
            <w:lang w:val="vi-VN"/>
          </w:rPr>
          <w:t>$</w:t>
        </w:r>
      </w:ins>
      <w:moveTo w:id="755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756" w:author="Microsoft Office User" w:date="2020-03-24T14:05:00Z"/>
          <w:moveTo w:id="757" w:author="Microsoft Office User" w:date="2020-03-24T14:05:00Z"/>
          <w:lang w:val="vi-VN"/>
        </w:rPr>
      </w:pPr>
      <w:moveTo w:id="758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759" w:author="Microsoft Office User" w:date="2020-03-24T17:33:00Z">
        <w:r w:rsidR="00816625" w:rsidRPr="00816625">
          <w:rPr>
            <w:lang w:val="vi-VN"/>
            <w:rPrChange w:id="760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761" w:author="Microsoft Office User" w:date="2020-03-24T14:05:00Z">
        <w:r>
          <w:rPr>
            <w:lang w:val="vi-VN"/>
          </w:rPr>
          <w:t xml:space="preserve"> phân phối</w:t>
        </w:r>
      </w:moveTo>
      <w:ins w:id="762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763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764" w:author="Microsoft Office User" w:date="2020-03-24T17:33:00Z">
              <w:rPr/>
            </w:rPrChange>
          </w:rPr>
          <w:t>r</w:t>
        </w:r>
      </w:ins>
      <w:moveTo w:id="765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721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766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767" w:author="Microsoft Office User" w:date="2020-03-24T17:35:00Z"/>
          <w:lang w:val="vi-VN"/>
        </w:rPr>
      </w:pPr>
      <w:ins w:id="768" w:author="Microsoft Office User" w:date="2020-03-24T17:34:00Z">
        <w:r w:rsidRPr="00174DDC">
          <w:rPr>
            <w:lang w:val="vi-VN"/>
            <w:rPrChange w:id="769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770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771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772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773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774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775" w:author="Microsoft Office User" w:date="2020-03-24T17:50:00Z"/>
        </w:trPr>
        <w:tc>
          <w:tcPr>
            <w:tcW w:w="4505" w:type="dxa"/>
            <w:tcPrChange w:id="776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777" w:author="Microsoft Office User" w:date="2020-03-24T17:50:00Z"/>
                <w:lang w:val="vi-VN"/>
              </w:rPr>
            </w:pPr>
            <w:ins w:id="778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779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780" w:author="Microsoft Office User" w:date="2020-03-24T17:50:00Z"/>
                <w:lang w:val="vi-VN"/>
              </w:rPr>
            </w:pPr>
            <w:ins w:id="781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5996B251" w:rsidR="007D3296" w:rsidRPr="004E1714" w:rsidRDefault="00B05CB9">
      <w:pPr>
        <w:jc w:val="center"/>
        <w:rPr>
          <w:ins w:id="782" w:author="Microsoft Office User" w:date="2020-03-24T17:34:00Z"/>
          <w:lang w:val="fr-FR"/>
          <w:rPrChange w:id="783" w:author="Microsoft Office User" w:date="2020-04-01T09:38:00Z">
            <w:rPr>
              <w:ins w:id="784" w:author="Microsoft Office User" w:date="2020-03-24T17:34:00Z"/>
              <w:lang w:val="vi-VN"/>
            </w:rPr>
          </w:rPrChange>
        </w:rPr>
        <w:pPrChange w:id="785" w:author="Microsoft Office User" w:date="2020-03-24T17:51:00Z">
          <w:pPr/>
        </w:pPrChange>
      </w:pPr>
      <w:proofErr w:type="spellStart"/>
      <w:ins w:id="786" w:author="Microsoft Office User" w:date="2020-03-24T17:51:00Z">
        <w:r w:rsidRPr="004E1714">
          <w:rPr>
            <w:lang w:val="fr-FR"/>
            <w:rPrChange w:id="787" w:author="Microsoft Office User" w:date="2020-04-01T09:38:00Z">
              <w:rPr/>
            </w:rPrChange>
          </w:rPr>
          <w:t>Fig</w:t>
        </w:r>
        <w:proofErr w:type="spellEnd"/>
        <w:r w:rsidRPr="004E1714">
          <w:rPr>
            <w:lang w:val="fr-FR"/>
            <w:rPrChange w:id="788" w:author="Microsoft Office User" w:date="2020-04-01T09:38:00Z">
              <w:rPr/>
            </w:rPrChange>
          </w:rPr>
          <w:t xml:space="preserve"> 5.</w:t>
        </w:r>
      </w:ins>
      <w:ins w:id="789" w:author="Microsoft Office User" w:date="2020-03-26T14:38:00Z">
        <w:r w:rsidR="00E4137F" w:rsidRPr="004E1714">
          <w:rPr>
            <w:lang w:val="fr-FR"/>
            <w:rPrChange w:id="790" w:author="Microsoft Office User" w:date="2020-04-01T09:38:00Z">
              <w:rPr/>
            </w:rPrChange>
          </w:rPr>
          <w:t>5</w:t>
        </w:r>
      </w:ins>
      <w:ins w:id="791" w:author="Microsoft Office User" w:date="2020-03-26T14:39:00Z">
        <w:r w:rsidR="00A83222" w:rsidRPr="004E1714">
          <w:rPr>
            <w:lang w:val="fr-FR"/>
            <w:rPrChange w:id="792" w:author="Microsoft Office User" w:date="2020-04-01T09:38:00Z">
              <w:rPr/>
            </w:rPrChange>
          </w:rPr>
          <w:tab/>
        </w:r>
      </w:ins>
    </w:p>
    <w:p w14:paraId="26DF862E" w14:textId="22DA80E5" w:rsidR="000B4E0F" w:rsidRDefault="004E1714">
      <w:pPr>
        <w:rPr>
          <w:ins w:id="793" w:author="Microsoft Office User" w:date="2020-04-01T09:38:00Z"/>
          <w:lang w:val="vi-VN"/>
        </w:rPr>
      </w:pPr>
      <w:ins w:id="794" w:author="Microsoft Office User" w:date="2020-04-01T09:38:00Z">
        <w:r>
          <w:rPr>
            <w:lang w:val="vi-VN"/>
          </w:rPr>
          <w:lastRenderedPageBreak/>
          <w:t>Tổng kết: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575B5" w14:paraId="435B6933" w14:textId="77777777" w:rsidTr="00B575B5">
        <w:trPr>
          <w:ins w:id="795" w:author="Microsoft Office User" w:date="2020-04-01T09:38:00Z"/>
        </w:trPr>
        <w:tc>
          <w:tcPr>
            <w:tcW w:w="9010" w:type="dxa"/>
          </w:tcPr>
          <w:p w14:paraId="164FA475" w14:textId="05DEE9E8" w:rsidR="00B575B5" w:rsidRDefault="00B575B5">
            <w:pPr>
              <w:rPr>
                <w:ins w:id="796" w:author="Microsoft Office User" w:date="2020-04-01T09:43:00Z"/>
                <w:lang w:val="vi-VN"/>
              </w:rPr>
            </w:pPr>
            <w:ins w:id="797" w:author="Microsoft Office User" w:date="2020-04-01T09:39:00Z">
              <w:r>
                <w:rPr>
                  <w:lang w:val="vi-VN"/>
                </w:rPr>
                <w:t xml:space="preserve">Nếu n quan sát cho ta tập hợp các cặp </w:t>
              </w:r>
            </w:ins>
            <w:ins w:id="798" w:author="Microsoft Office User" w:date="2020-04-01T09:40:00Z">
              <w:r>
                <w:rPr>
                  <w:lang w:val="vi-VN"/>
                </w:rPr>
                <w:t>$</w:t>
              </w:r>
            </w:ins>
            <w:ins w:id="799" w:author="Microsoft Office User" w:date="2020-04-01T09:39:00Z">
              <w:r>
                <w:rPr>
                  <w:lang w:val="vi-VN"/>
                </w:rPr>
                <w:t>(x_1, y_1)</w:t>
              </w:r>
            </w:ins>
            <w:ins w:id="800" w:author="Microsoft Office User" w:date="2020-04-01T09:40:00Z">
              <w:r>
                <w:rPr>
                  <w:lang w:val="vi-VN"/>
                </w:rPr>
                <w:t>, (x_2, y_2), .. , (x_n, y_n)</w:t>
              </w:r>
            </w:ins>
            <w:ins w:id="801" w:author="Microsoft Office User" w:date="2020-04-09T19:38:00Z">
              <w:r w:rsidR="00DD1140" w:rsidRPr="00DA468D">
                <w:rPr>
                  <w:lang w:val="vi-VN"/>
                  <w:rPrChange w:id="802" w:author="Microsoft Office User" w:date="2020-04-09T19:39:00Z">
                    <w:rPr/>
                  </w:rPrChange>
                </w:rPr>
                <w:t>$</w:t>
              </w:r>
            </w:ins>
            <w:ins w:id="803" w:author="Microsoft Office User" w:date="2020-04-01T09:41:00Z">
              <w:r>
                <w:rPr>
                  <w:lang w:val="vi-VN"/>
                </w:rPr>
                <w:t xml:space="preserve">, sai số $\epsilon_i </w:t>
              </w:r>
            </w:ins>
            <w:ins w:id="804" w:author="Microsoft Office User" w:date="2020-04-09T19:38:00Z">
              <w:r w:rsidR="00C04FE0" w:rsidRPr="00DA468D">
                <w:rPr>
                  <w:lang w:val="vi-VN"/>
                  <w:rPrChange w:id="805" w:author="Microsoft Office User" w:date="2020-04-09T19:39:00Z">
                    <w:rPr/>
                  </w:rPrChange>
                </w:rPr>
                <w:t>~</w:t>
              </w:r>
            </w:ins>
            <w:ins w:id="806" w:author="Microsoft Office User" w:date="2020-04-01T09:41:00Z">
              <w:r>
                <w:rPr>
                  <w:lang w:val="vi-VN"/>
                </w:rPr>
                <w:t xml:space="preserve"> N(0,</w:t>
              </w:r>
            </w:ins>
            <w:ins w:id="807" w:author="Microsoft Office User" w:date="2020-04-01T09:42:00Z">
              <w:r>
                <w:rPr>
                  <w:lang w:val="vi-VN"/>
                </w:rPr>
                <w:t xml:space="preserve"> \sigma^2)$. Với các hệ số</w:t>
              </w:r>
            </w:ins>
            <w:ins w:id="808" w:author="Microsoft Office User" w:date="2020-04-01T09:43:00Z">
              <w:r>
                <w:rPr>
                  <w:lang w:val="vi-VN"/>
                </w:rPr>
                <w:t xml:space="preserve"> thực</w:t>
              </w:r>
            </w:ins>
            <w:ins w:id="809" w:author="Microsoft Office User" w:date="2020-04-01T09:42:00Z">
              <w:r>
                <w:rPr>
                  <w:lang w:val="vi-VN"/>
                </w:rPr>
                <w:t xml:space="preserve"> $\alpha$ </w:t>
              </w:r>
            </w:ins>
            <w:ins w:id="810" w:author="Microsoft Office User" w:date="2020-04-01T09:43:00Z">
              <w:r>
                <w:rPr>
                  <w:lang w:val="vi-VN"/>
                </w:rPr>
                <w:t>(int</w:t>
              </w:r>
              <w:r w:rsidRPr="00B575B5">
                <w:rPr>
                  <w:lang w:val="vi-VN"/>
                  <w:rPrChange w:id="811" w:author="Microsoft Office User" w:date="2020-04-01T09:43:00Z">
                    <w:rPr/>
                  </w:rPrChange>
                </w:rPr>
                <w:t>er</w:t>
              </w:r>
            </w:ins>
            <w:ins w:id="812" w:author="Microsoft Office User" w:date="2020-04-01T09:44:00Z">
              <w:r w:rsidRPr="00B575B5">
                <w:rPr>
                  <w:lang w:val="vi-VN"/>
                  <w:rPrChange w:id="813" w:author="Microsoft Office User" w:date="2020-04-01T09:44:00Z">
                    <w:rPr/>
                  </w:rPrChange>
                </w:rPr>
                <w:t>cept)</w:t>
              </w:r>
            </w:ins>
            <w:ins w:id="814" w:author="Microsoft Office User" w:date="2020-04-01T09:43:00Z">
              <w:r w:rsidRPr="00B575B5">
                <w:rPr>
                  <w:lang w:val="vi-VN"/>
                  <w:rPrChange w:id="815" w:author="Microsoft Office User" w:date="2020-04-01T09:43:00Z">
                    <w:rPr/>
                  </w:rPrChange>
                </w:rPr>
                <w:t xml:space="preserve"> </w:t>
              </w:r>
            </w:ins>
            <w:ins w:id="816" w:author="Microsoft Office User" w:date="2020-04-01T09:42:00Z">
              <w:r>
                <w:rPr>
                  <w:lang w:val="vi-VN"/>
                </w:rPr>
                <w:t xml:space="preserve">và $\beta$ </w:t>
              </w:r>
            </w:ins>
            <w:ins w:id="817" w:author="Microsoft Office User" w:date="2020-04-01T09:44:00Z">
              <w:r w:rsidRPr="00B575B5">
                <w:rPr>
                  <w:lang w:val="vi-VN"/>
                  <w:rPrChange w:id="818" w:author="Microsoft Office User" w:date="2020-04-01T09:44:00Z">
                    <w:rPr/>
                  </w:rPrChange>
                </w:rPr>
                <w:t xml:space="preserve">(slope) </w:t>
              </w:r>
            </w:ins>
            <w:ins w:id="819" w:author="Microsoft Office User" w:date="2020-04-01T09:42:00Z">
              <w:r>
                <w:rPr>
                  <w:lang w:val="vi-VN"/>
                </w:rPr>
                <w:t>ta sẽ có mô hình hồi quy</w:t>
              </w:r>
            </w:ins>
            <w:ins w:id="820" w:author="Microsoft Office User" w:date="2020-04-01T09:43:00Z">
              <w:r>
                <w:rPr>
                  <w:lang w:val="vi-VN"/>
                </w:rPr>
                <w:t xml:space="preserve"> tuyến tính đơn giản sau:</w:t>
              </w:r>
            </w:ins>
          </w:p>
          <w:p w14:paraId="748CAEE0" w14:textId="77777777" w:rsidR="00B575B5" w:rsidRDefault="00B575B5">
            <w:pPr>
              <w:jc w:val="center"/>
              <w:rPr>
                <w:ins w:id="821" w:author="Microsoft Office User" w:date="2020-04-01T09:44:00Z"/>
              </w:rPr>
              <w:pPrChange w:id="822" w:author="Microsoft Office User" w:date="2020-04-01T09:44:00Z">
                <w:pPr/>
              </w:pPrChange>
            </w:pPr>
            <w:ins w:id="823" w:author="Microsoft Office User" w:date="2020-04-01T09:43:00Z">
              <w:r>
                <w:rPr>
                  <w:lang w:val="vi-VN"/>
                </w:rPr>
                <w:t xml:space="preserve">$$y_i = \alpha + </w:t>
              </w:r>
            </w:ins>
            <w:ins w:id="824" w:author="Microsoft Office User" w:date="2020-04-01T09:44:00Z">
              <w:r>
                <w:t xml:space="preserve">\beta </w:t>
              </w:r>
              <w:proofErr w:type="spellStart"/>
              <w:r>
                <w:t>x_i</w:t>
              </w:r>
              <w:proofErr w:type="spellEnd"/>
              <w:r>
                <w:t>$$</w:t>
              </w:r>
            </w:ins>
          </w:p>
          <w:p w14:paraId="5C27B5CA" w14:textId="77777777" w:rsidR="00B575B5" w:rsidRDefault="00B575B5">
            <w:pPr>
              <w:rPr>
                <w:ins w:id="825" w:author="Microsoft Office User" w:date="2020-04-01T09:44:00Z"/>
              </w:rPr>
            </w:pPr>
          </w:p>
          <w:p w14:paraId="6BE6F408" w14:textId="77777777" w:rsidR="00B30B10" w:rsidRDefault="006D7FBB">
            <w:pPr>
              <w:rPr>
                <w:ins w:id="826" w:author="Microsoft Office User" w:date="2020-04-01T09:45:00Z"/>
                <w:lang w:val="vi-VN"/>
              </w:rPr>
            </w:pPr>
            <w:ins w:id="827" w:author="Microsoft Office User" w:date="2020-04-01T09:45:00Z">
              <w:r>
                <w:t>M</w:t>
              </w:r>
              <w:r>
                <w:rPr>
                  <w:lang w:val="vi-VN"/>
                </w:rPr>
                <w:t>ô hình phù hợp (với dữ liệu quan sát) được coi là mô hình thoả mãn:</w:t>
              </w:r>
            </w:ins>
          </w:p>
          <w:p w14:paraId="71BA6C26" w14:textId="77777777" w:rsidR="006D7FBB" w:rsidRDefault="00776DF2">
            <w:pPr>
              <w:jc w:val="center"/>
              <w:rPr>
                <w:ins w:id="828" w:author="Microsoft Office User" w:date="2020-04-01T09:47:00Z"/>
                <w:lang w:val="vi-VN"/>
              </w:rPr>
              <w:pPrChange w:id="829" w:author="Microsoft Office User" w:date="2020-04-01T09:47:00Z">
                <w:pPr/>
              </w:pPrChange>
            </w:pPr>
            <w:ins w:id="830" w:author="Microsoft Office User" w:date="2020-04-01T09:46:00Z">
              <w:r>
                <w:rPr>
                  <w:lang w:val="vi-VN"/>
                </w:rPr>
                <w:t xml:space="preserve">$$\hat{y}_i = \hat{\alpha} + \hat{\beta} </w:t>
              </w:r>
            </w:ins>
            <w:ins w:id="831" w:author="Microsoft Office User" w:date="2020-04-01T09:47:00Z">
              <w:r>
                <w:rPr>
                  <w:lang w:val="vi-VN"/>
                </w:rPr>
                <w:t>x_i$$</w:t>
              </w:r>
            </w:ins>
          </w:p>
          <w:p w14:paraId="7291183A" w14:textId="0801499D" w:rsidR="00AB641D" w:rsidRPr="006D7FBB" w:rsidRDefault="00AB641D">
            <w:pPr>
              <w:rPr>
                <w:ins w:id="832" w:author="Microsoft Office User" w:date="2020-04-01T09:38:00Z"/>
                <w:lang w:val="vi-VN"/>
              </w:rPr>
            </w:pPr>
          </w:p>
        </w:tc>
      </w:tr>
    </w:tbl>
    <w:p w14:paraId="338F9142" w14:textId="77777777" w:rsidR="004E1714" w:rsidRDefault="004E1714">
      <w:pPr>
        <w:rPr>
          <w:ins w:id="833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834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835" w:author="Microsoft Office User" w:date="2020-03-26T11:22:00Z"/>
          <w:lang w:val="vi-VN"/>
        </w:rPr>
      </w:pPr>
      <w:ins w:id="836" w:author="Microsoft Office User" w:date="2020-03-26T11:22:00Z">
        <w:r>
          <w:rPr>
            <w:lang w:val="vi-VN"/>
          </w:rPr>
          <w:t>Hồi quy đa biến:</w:t>
        </w:r>
      </w:ins>
    </w:p>
    <w:p w14:paraId="1A7B84FC" w14:textId="3C918DD4" w:rsidR="00FD0C7D" w:rsidRPr="00FD0C7D" w:rsidRDefault="00FD0C7D" w:rsidP="00A26E23">
      <w:pPr>
        <w:rPr>
          <w:ins w:id="837" w:author="Microsoft Office User" w:date="2020-03-26T14:40:00Z"/>
          <w:lang w:val="vi-VN"/>
        </w:rPr>
      </w:pPr>
      <w:ins w:id="838" w:author="Microsoft Office User" w:date="2020-03-26T14:40:00Z">
        <w:r w:rsidRPr="00FD0C7D">
          <w:rPr>
            <w:lang w:val="vi-VN"/>
            <w:rPrChange w:id="839" w:author="Microsoft Office User" w:date="2020-03-26T14:40:00Z">
              <w:rPr/>
            </w:rPrChange>
          </w:rPr>
          <w:t>H</w:t>
        </w:r>
        <w:r>
          <w:rPr>
            <w:lang w:val="vi-VN"/>
          </w:rPr>
          <w:t xml:space="preserve">ồi quy đa biến tương tự như hồi quy đơn giản ở phần trên nhưng khác </w:t>
        </w:r>
      </w:ins>
      <w:ins w:id="840" w:author="Microsoft Office User" w:date="2020-03-26T14:41:00Z">
        <w:r>
          <w:rPr>
            <w:lang w:val="vi-VN"/>
          </w:rPr>
          <w:t>là số biến độc lập tăng lên p biến</w:t>
        </w:r>
        <w:r w:rsidR="004D302F">
          <w:rPr>
            <w:lang w:val="vi-VN"/>
          </w:rPr>
          <w:t xml:space="preserve"> từ 1..p</w:t>
        </w:r>
      </w:ins>
    </w:p>
    <w:p w14:paraId="433CF133" w14:textId="0FC4CBF7" w:rsidR="00A26E23" w:rsidRPr="002366FF" w:rsidRDefault="00432545" w:rsidP="00A26E23">
      <w:pPr>
        <w:rPr>
          <w:ins w:id="841" w:author="Microsoft Office User" w:date="2020-03-26T11:22:00Z"/>
          <w:lang w:val="vi-VN"/>
        </w:rPr>
      </w:pPr>
      <w:ins w:id="842" w:author="Microsoft Office User" w:date="2020-03-26T14:41:00Z">
        <w:r>
          <w:rPr>
            <w:lang w:val="vi-VN"/>
          </w:rPr>
          <w:t>Khi đó ta có b</w:t>
        </w:r>
      </w:ins>
      <w:ins w:id="843" w:author="Microsoft Office User" w:date="2020-03-26T11:22:00Z">
        <w:r w:rsidR="00A26E23">
          <w:rPr>
            <w:lang w:val="vi-VN"/>
          </w:rPr>
          <w:t xml:space="preserve">ộ dữ liệu </w:t>
        </w:r>
      </w:ins>
      <w:ins w:id="844" w:author="Microsoft Office User" w:date="2020-03-26T14:41:00Z">
        <w:r w:rsidR="003578EB">
          <w:rPr>
            <w:lang w:val="vi-VN"/>
          </w:rPr>
          <w:t>$</w:t>
        </w:r>
      </w:ins>
      <w:ins w:id="845" w:author="Microsoft Office User" w:date="2020-03-26T14:43:00Z">
        <w:r w:rsidR="00C513B1" w:rsidRPr="00C513B1">
          <w:rPr>
            <w:lang w:val="vi-VN"/>
            <w:rPrChange w:id="846" w:author="Microsoft Office User" w:date="2020-03-26T14:43:00Z">
              <w:rPr/>
            </w:rPrChange>
          </w:rPr>
          <w:t>\</w:t>
        </w:r>
      </w:ins>
      <w:ins w:id="847" w:author="Microsoft Office User" w:date="2020-03-26T11:22:00Z">
        <w:r w:rsidR="00A26E23">
          <w:rPr>
            <w:lang w:val="vi-VN"/>
          </w:rPr>
          <w:t>{y</w:t>
        </w:r>
      </w:ins>
      <w:ins w:id="848" w:author="Microsoft Office User" w:date="2020-03-26T14:42:00Z">
        <w:r w:rsidR="001A5693">
          <w:rPr>
            <w:lang w:val="vi-VN"/>
          </w:rPr>
          <w:t>_</w:t>
        </w:r>
      </w:ins>
      <w:ins w:id="849" w:author="Microsoft Office User" w:date="2020-03-26T11:22:00Z">
        <w:r w:rsidR="00A26E23">
          <w:rPr>
            <w:lang w:val="vi-VN"/>
          </w:rPr>
          <w:t>i, x</w:t>
        </w:r>
      </w:ins>
      <w:ins w:id="850" w:author="Microsoft Office User" w:date="2020-03-26T14:42:00Z">
        <w:r w:rsidR="001A5693">
          <w:rPr>
            <w:lang w:val="vi-VN"/>
          </w:rPr>
          <w:t>_{</w:t>
        </w:r>
      </w:ins>
      <w:ins w:id="851" w:author="Microsoft Office User" w:date="2020-03-26T11:22:00Z">
        <w:r w:rsidR="00A26E23">
          <w:rPr>
            <w:lang w:val="vi-VN"/>
          </w:rPr>
          <w:t>i1</w:t>
        </w:r>
      </w:ins>
      <w:ins w:id="852" w:author="Microsoft Office User" w:date="2020-03-26T14:42:00Z">
        <w:r w:rsidR="001A5693" w:rsidRPr="001A5693">
          <w:rPr>
            <w:lang w:val="vi-VN"/>
            <w:rPrChange w:id="853" w:author="Microsoft Office User" w:date="2020-03-26T14:42:00Z">
              <w:rPr/>
            </w:rPrChange>
          </w:rPr>
          <w:t>}</w:t>
        </w:r>
      </w:ins>
      <w:ins w:id="854" w:author="Microsoft Office User" w:date="2020-03-26T11:22:00Z">
        <w:r w:rsidR="00A26E23">
          <w:rPr>
            <w:lang w:val="vi-VN"/>
          </w:rPr>
          <w:t xml:space="preserve">, </w:t>
        </w:r>
      </w:ins>
      <w:ins w:id="855" w:author="Microsoft Office User" w:date="2020-03-26T14:44:00Z">
        <w:r w:rsidR="00E61458" w:rsidRPr="00E61458">
          <w:rPr>
            <w:lang w:val="vi-VN"/>
            <w:rPrChange w:id="856" w:author="Microsoft Office User" w:date="2020-03-26T14:44:00Z">
              <w:rPr/>
            </w:rPrChange>
          </w:rPr>
          <w:t>...</w:t>
        </w:r>
      </w:ins>
      <w:ins w:id="857" w:author="Microsoft Office User" w:date="2020-03-26T11:22:00Z">
        <w:r w:rsidR="00A26E23">
          <w:rPr>
            <w:lang w:val="vi-VN"/>
          </w:rPr>
          <w:t xml:space="preserve"> , x</w:t>
        </w:r>
      </w:ins>
      <w:ins w:id="858" w:author="Microsoft Office User" w:date="2020-03-26T14:42:00Z">
        <w:r w:rsidR="001A5693" w:rsidRPr="001A5693">
          <w:rPr>
            <w:lang w:val="vi-VN"/>
            <w:rPrChange w:id="859" w:author="Microsoft Office User" w:date="2020-03-26T14:42:00Z">
              <w:rPr/>
            </w:rPrChange>
          </w:rPr>
          <w:t>_{</w:t>
        </w:r>
      </w:ins>
      <w:ins w:id="860" w:author="Microsoft Office User" w:date="2020-03-26T11:22:00Z">
        <w:r w:rsidR="00A26E23">
          <w:rPr>
            <w:lang w:val="vi-VN"/>
          </w:rPr>
          <w:t>i</w:t>
        </w:r>
        <w:r w:rsidR="00A26E23" w:rsidRPr="00E1446E">
          <w:rPr>
            <w:lang w:val="vi-VN"/>
          </w:rPr>
          <w:t>p</w:t>
        </w:r>
      </w:ins>
      <w:ins w:id="861" w:author="Microsoft Office User" w:date="2020-03-26T14:42:00Z">
        <w:r w:rsidR="001A5693" w:rsidRPr="00C513B1">
          <w:rPr>
            <w:lang w:val="vi-VN"/>
            <w:rPrChange w:id="862" w:author="Microsoft Office User" w:date="2020-03-26T14:43:00Z">
              <w:rPr/>
            </w:rPrChange>
          </w:rPr>
          <w:t>}</w:t>
        </w:r>
      </w:ins>
      <w:ins w:id="863" w:author="Microsoft Office User" w:date="2020-03-26T14:43:00Z">
        <w:r w:rsidR="00C513B1" w:rsidRPr="002F1D45">
          <w:rPr>
            <w:lang w:val="vi-VN"/>
            <w:rPrChange w:id="864" w:author="Microsoft Office User" w:date="2020-03-26T14:43:00Z">
              <w:rPr/>
            </w:rPrChange>
          </w:rPr>
          <w:t>\</w:t>
        </w:r>
      </w:ins>
      <w:ins w:id="865" w:author="Microsoft Office User" w:date="2020-03-26T11:22:00Z">
        <w:r w:rsidR="00A26E23" w:rsidRPr="00E1446E">
          <w:rPr>
            <w:lang w:val="vi-VN"/>
          </w:rPr>
          <w:t>}</w:t>
        </w:r>
      </w:ins>
      <w:ins w:id="866" w:author="Microsoft Office User" w:date="2020-03-26T14:41:00Z">
        <w:r w:rsidR="003578EB">
          <w:rPr>
            <w:lang w:val="vi-VN"/>
          </w:rPr>
          <w:t>_</w:t>
        </w:r>
      </w:ins>
      <w:ins w:id="867" w:author="Microsoft Office User" w:date="2020-03-26T14:43:00Z">
        <w:r w:rsidR="002F1D45" w:rsidRPr="002F1D45">
          <w:rPr>
            <w:lang w:val="vi-VN"/>
            <w:rPrChange w:id="868" w:author="Microsoft Office User" w:date="2020-03-26T14:43:00Z">
              <w:rPr/>
            </w:rPrChange>
          </w:rPr>
          <w:t>{</w:t>
        </w:r>
      </w:ins>
      <w:ins w:id="869" w:author="Microsoft Office User" w:date="2020-03-26T14:41:00Z">
        <w:r w:rsidR="003578EB">
          <w:rPr>
            <w:lang w:val="vi-VN"/>
          </w:rPr>
          <w:t>i=</w:t>
        </w:r>
      </w:ins>
      <w:ins w:id="870" w:author="Microsoft Office User" w:date="2020-03-26T14:42:00Z">
        <w:r w:rsidR="003578EB">
          <w:rPr>
            <w:lang w:val="vi-VN"/>
          </w:rPr>
          <w:t>1</w:t>
        </w:r>
      </w:ins>
      <w:ins w:id="871" w:author="Microsoft Office User" w:date="2020-03-26T14:43:00Z">
        <w:r w:rsidR="002F1D45" w:rsidRPr="002F1D45">
          <w:rPr>
            <w:lang w:val="vi-VN"/>
            <w:rPrChange w:id="872" w:author="Microsoft Office User" w:date="2020-03-26T14:44:00Z">
              <w:rPr/>
            </w:rPrChange>
          </w:rPr>
          <w:t>}</w:t>
        </w:r>
      </w:ins>
      <w:ins w:id="873" w:author="Microsoft Office User" w:date="2020-03-26T14:42:00Z">
        <w:r w:rsidR="003578EB">
          <w:rPr>
            <w:lang w:val="vi-VN"/>
          </w:rPr>
          <w:t>^n</w:t>
        </w:r>
      </w:ins>
      <w:bookmarkStart w:id="874" w:name="_GoBack"/>
      <w:bookmarkEnd w:id="874"/>
      <w:ins w:id="875" w:author="Microsoft Office User" w:date="2020-03-26T14:41:00Z">
        <w:r w:rsidR="003578EB">
          <w:rPr>
            <w:lang w:val="vi-VN"/>
          </w:rPr>
          <w:t>$</w:t>
        </w:r>
      </w:ins>
      <w:ins w:id="876" w:author="Microsoft Office User" w:date="2020-03-26T11:22:00Z">
        <w:r w:rsidR="00A26E23" w:rsidRPr="00E1446E">
          <w:rPr>
            <w:lang w:val="vi-VN"/>
          </w:rPr>
          <w:t xml:space="preserve"> </w:t>
        </w:r>
        <w:r w:rsidR="00A26E23">
          <w:rPr>
            <w:lang w:val="vi-VN"/>
          </w:rPr>
          <w:t>với p là số biến độc lập</w:t>
        </w:r>
        <w:r w:rsidR="00A26E23" w:rsidRPr="00E1446E">
          <w:rPr>
            <w:lang w:val="vi-VN"/>
          </w:rPr>
          <w:t>.</w:t>
        </w:r>
      </w:ins>
    </w:p>
    <w:p w14:paraId="13FE1423" w14:textId="24F74191" w:rsidR="00A26E23" w:rsidRPr="00A729F1" w:rsidRDefault="00FB6918" w:rsidP="00A26E23">
      <w:pPr>
        <w:jc w:val="center"/>
        <w:rPr>
          <w:ins w:id="877" w:author="Microsoft Office User" w:date="2020-03-26T11:22:00Z"/>
          <w:lang w:val="vi-VN"/>
          <w:rPrChange w:id="878" w:author="Microsoft Office User" w:date="2020-03-26T14:46:00Z">
            <w:rPr>
              <w:ins w:id="879" w:author="Microsoft Office User" w:date="2020-03-26T11:22:00Z"/>
            </w:rPr>
          </w:rPrChange>
        </w:rPr>
      </w:pPr>
      <w:ins w:id="880" w:author="Microsoft Office User" w:date="2020-03-26T14:45:00Z">
        <w:r w:rsidRPr="00A729F1">
          <w:rPr>
            <w:lang w:val="vi-VN"/>
            <w:rPrChange w:id="881" w:author="Microsoft Office User" w:date="2020-03-26T14:46:00Z">
              <w:rPr/>
            </w:rPrChange>
          </w:rPr>
          <w:t>$$</w:t>
        </w:r>
      </w:ins>
      <w:ins w:id="882" w:author="Microsoft Office User" w:date="2020-03-26T11:22:00Z">
        <w:r w:rsidR="00A26E23">
          <w:rPr>
            <w:lang w:val="vi-VN"/>
          </w:rPr>
          <w:t>y</w:t>
        </w:r>
      </w:ins>
      <w:ins w:id="883" w:author="Microsoft Office User" w:date="2020-03-26T14:45:00Z">
        <w:r w:rsidR="0097138F" w:rsidRPr="00A729F1">
          <w:rPr>
            <w:lang w:val="vi-VN"/>
            <w:rPrChange w:id="884" w:author="Microsoft Office User" w:date="2020-03-26T14:46:00Z">
              <w:rPr/>
            </w:rPrChange>
          </w:rPr>
          <w:t>_</w:t>
        </w:r>
        <w:r w:rsidR="0097138F" w:rsidRPr="00A729F1">
          <w:rPr>
            <w:lang w:val="vi-VN"/>
            <w:rPrChange w:id="885" w:author="Microsoft Office User" w:date="2020-03-26T14:46:00Z">
              <w:rPr>
                <w:lang w:val="fr-FR"/>
              </w:rPr>
            </w:rPrChange>
          </w:rPr>
          <w:t>i</w:t>
        </w:r>
      </w:ins>
      <w:ins w:id="886" w:author="Microsoft Office User" w:date="2020-03-26T11:22:00Z">
        <w:r w:rsidR="00A26E23">
          <w:rPr>
            <w:lang w:val="vi-VN"/>
          </w:rPr>
          <w:t xml:space="preserve"> = </w:t>
        </w:r>
      </w:ins>
      <w:ins w:id="887" w:author="Microsoft Office User" w:date="2020-03-26T14:45:00Z">
        <w:r w:rsidR="0097138F" w:rsidRPr="00A729F1">
          <w:rPr>
            <w:lang w:val="vi-VN"/>
            <w:rPrChange w:id="888" w:author="Microsoft Office User" w:date="2020-03-26T14:46:00Z">
              <w:rPr/>
            </w:rPrChange>
          </w:rPr>
          <w:t>\</w:t>
        </w:r>
      </w:ins>
      <w:ins w:id="889" w:author="Microsoft Office User" w:date="2020-03-26T11:22:00Z">
        <w:r w:rsidR="00A26E23">
          <w:rPr>
            <w:lang w:val="vi-VN"/>
          </w:rPr>
          <w:t xml:space="preserve">alpha + </w:t>
        </w:r>
      </w:ins>
      <w:ins w:id="890" w:author="Microsoft Office User" w:date="2020-03-26T14:45:00Z">
        <w:r w:rsidR="0097138F" w:rsidRPr="00A729F1">
          <w:rPr>
            <w:lang w:val="vi-VN"/>
            <w:rPrChange w:id="891" w:author="Microsoft Office User" w:date="2020-03-26T14:46:00Z">
              <w:rPr/>
            </w:rPrChange>
          </w:rPr>
          <w:t>\</w:t>
        </w:r>
      </w:ins>
      <w:ins w:id="892" w:author="Microsoft Office User" w:date="2020-03-26T11:22:00Z">
        <w:r w:rsidR="00A26E23">
          <w:rPr>
            <w:lang w:val="vi-VN"/>
          </w:rPr>
          <w:t>beta</w:t>
        </w:r>
      </w:ins>
      <w:ins w:id="893" w:author="Microsoft Office User" w:date="2020-03-26T14:45:00Z">
        <w:r w:rsidR="0097138F" w:rsidRPr="00A729F1">
          <w:rPr>
            <w:lang w:val="vi-VN"/>
            <w:rPrChange w:id="894" w:author="Microsoft Office User" w:date="2020-03-26T14:46:00Z">
              <w:rPr/>
            </w:rPrChange>
          </w:rPr>
          <w:t>_1</w:t>
        </w:r>
      </w:ins>
      <w:ins w:id="895" w:author="Microsoft Office User" w:date="2020-03-26T11:22:00Z">
        <w:r w:rsidR="00A26E23">
          <w:rPr>
            <w:lang w:val="vi-VN"/>
          </w:rPr>
          <w:t xml:space="preserve">  x</w:t>
        </w:r>
      </w:ins>
      <w:ins w:id="896" w:author="Microsoft Office User" w:date="2020-03-26T14:45:00Z">
        <w:r w:rsidR="0097138F" w:rsidRPr="00A729F1">
          <w:rPr>
            <w:lang w:val="vi-VN"/>
            <w:rPrChange w:id="897" w:author="Microsoft Office User" w:date="2020-03-26T14:46:00Z">
              <w:rPr/>
            </w:rPrChange>
          </w:rPr>
          <w:t>_{i1}</w:t>
        </w:r>
      </w:ins>
      <w:ins w:id="898" w:author="Microsoft Office User" w:date="2020-03-26T14:46:00Z">
        <w:r w:rsidR="00CE6CAF">
          <w:t xml:space="preserve"> +</w:t>
        </w:r>
      </w:ins>
      <w:ins w:id="899" w:author="Microsoft Office User" w:date="2020-03-26T11:22:00Z">
        <w:r w:rsidR="00A26E23" w:rsidRPr="00A729F1">
          <w:rPr>
            <w:lang w:val="vi-VN"/>
            <w:rPrChange w:id="900" w:author="Microsoft Office User" w:date="2020-03-26T14:46:00Z">
              <w:rPr/>
            </w:rPrChange>
          </w:rPr>
          <w:t xml:space="preserve"> </w:t>
        </w:r>
      </w:ins>
      <w:ins w:id="901" w:author="Microsoft Office User" w:date="2020-03-26T14:46:00Z">
        <w:r w:rsidR="00A729F1" w:rsidRPr="00A729F1">
          <w:rPr>
            <w:lang w:val="vi-VN"/>
            <w:rPrChange w:id="902" w:author="Microsoft Office User" w:date="2020-03-26T14:46:00Z">
              <w:rPr/>
            </w:rPrChange>
          </w:rPr>
          <w:t>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903" w:author="Microsoft Office User" w:date="2020-03-26T14:46:00Z">
              <w:rPr/>
            </w:rPrChange>
          </w:rPr>
          <w:t>_</w:t>
        </w:r>
      </w:ins>
      <w:ins w:id="904" w:author="Microsoft Office User" w:date="2020-03-26T14:47:00Z">
        <w:r w:rsidR="00CE6CAF">
          <w:t>2</w:t>
        </w:r>
      </w:ins>
      <w:ins w:id="905" w:author="Microsoft Office User" w:date="2020-03-26T14:46:00Z">
        <w:r w:rsidR="00A729F1">
          <w:rPr>
            <w:lang w:val="vi-VN"/>
          </w:rPr>
          <w:t xml:space="preserve">  x</w:t>
        </w:r>
        <w:r w:rsidR="00A729F1" w:rsidRPr="00A729F1">
          <w:rPr>
            <w:lang w:val="vi-VN"/>
            <w:rPrChange w:id="906" w:author="Microsoft Office User" w:date="2020-03-26T14:46:00Z">
              <w:rPr/>
            </w:rPrChange>
          </w:rPr>
          <w:t>_{i</w:t>
        </w:r>
      </w:ins>
      <w:ins w:id="907" w:author="Microsoft Office User" w:date="2020-03-26T14:47:00Z">
        <w:r w:rsidR="00CE6CAF">
          <w:t>2</w:t>
        </w:r>
      </w:ins>
      <w:ins w:id="908" w:author="Microsoft Office User" w:date="2020-03-26T14:46:00Z">
        <w:r w:rsidR="00A729F1" w:rsidRPr="00A729F1">
          <w:rPr>
            <w:lang w:val="vi-VN"/>
            <w:rPrChange w:id="909" w:author="Microsoft Office User" w:date="2020-03-26T14:46:00Z">
              <w:rPr/>
            </w:rPrChange>
          </w:rPr>
          <w:t>}</w:t>
        </w:r>
        <w:r w:rsidR="00CE6CAF">
          <w:t xml:space="preserve"> + ... +</w:t>
        </w:r>
        <w:r w:rsidR="00A729F1" w:rsidRPr="00A729F1">
          <w:rPr>
            <w:lang w:val="vi-VN"/>
            <w:rPrChange w:id="910" w:author="Microsoft Office User" w:date="2020-03-26T14:46:00Z">
              <w:rPr/>
            </w:rPrChange>
          </w:rPr>
          <w:t xml:space="preserve"> 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911" w:author="Microsoft Office User" w:date="2020-03-26T14:46:00Z">
              <w:rPr/>
            </w:rPrChange>
          </w:rPr>
          <w:t>_</w:t>
        </w:r>
        <w:proofErr w:type="gramStart"/>
        <w:r w:rsidR="00CE6CAF">
          <w:t>p</w:t>
        </w:r>
        <w:r w:rsidR="00A729F1">
          <w:rPr>
            <w:lang w:val="vi-VN"/>
          </w:rPr>
          <w:t xml:space="preserve">  x</w:t>
        </w:r>
        <w:proofErr w:type="gramEnd"/>
        <w:r w:rsidR="00A729F1" w:rsidRPr="00A729F1">
          <w:rPr>
            <w:lang w:val="vi-VN"/>
            <w:rPrChange w:id="912" w:author="Microsoft Office User" w:date="2020-03-26T14:46:00Z">
              <w:rPr/>
            </w:rPrChange>
          </w:rPr>
          <w:t>_{i</w:t>
        </w:r>
        <w:r w:rsidR="00CE6CAF">
          <w:t>p</w:t>
        </w:r>
        <w:r w:rsidR="00A729F1" w:rsidRPr="00A729F1">
          <w:rPr>
            <w:lang w:val="vi-VN"/>
            <w:rPrChange w:id="913" w:author="Microsoft Office User" w:date="2020-03-26T14:46:00Z">
              <w:rPr/>
            </w:rPrChange>
          </w:rPr>
          <w:t xml:space="preserve">} </w:t>
        </w:r>
      </w:ins>
      <w:ins w:id="914" w:author="Microsoft Office User" w:date="2020-03-26T11:22:00Z">
        <w:r w:rsidR="00A26E23" w:rsidRPr="00A729F1">
          <w:rPr>
            <w:lang w:val="vi-VN"/>
            <w:rPrChange w:id="915" w:author="Microsoft Office User" w:date="2020-03-26T14:46:00Z">
              <w:rPr/>
            </w:rPrChange>
          </w:rPr>
          <w:t xml:space="preserve">+ </w:t>
        </w:r>
      </w:ins>
      <w:ins w:id="916" w:author="Microsoft Office User" w:date="2020-03-26T14:46:00Z">
        <w:r w:rsidR="00A729F1" w:rsidRPr="00A729F1">
          <w:rPr>
            <w:lang w:val="vi-VN"/>
            <w:rPrChange w:id="917" w:author="Microsoft Office User" w:date="2020-03-26T14:46:00Z">
              <w:rPr/>
            </w:rPrChange>
          </w:rPr>
          <w:t>\epsilon_</w:t>
        </w:r>
        <w:proofErr w:type="spellStart"/>
        <w:r w:rsidR="00A729F1">
          <w:t>i</w:t>
        </w:r>
        <w:proofErr w:type="spellEnd"/>
        <w:r w:rsidR="00A729F1" w:rsidRPr="00A729F1">
          <w:rPr>
            <w:lang w:val="vi-VN"/>
          </w:rPr>
          <w:t xml:space="preserve"> </w:t>
        </w:r>
      </w:ins>
      <w:ins w:id="918" w:author="Microsoft Office User" w:date="2020-03-26T14:45:00Z">
        <w:r w:rsidRPr="00A729F1">
          <w:rPr>
            <w:lang w:val="vi-VN"/>
            <w:rPrChange w:id="919" w:author="Microsoft Office User" w:date="2020-03-26T14:46:00Z">
              <w:rPr/>
            </w:rPrChange>
          </w:rPr>
          <w:t>$$</w:t>
        </w:r>
      </w:ins>
    </w:p>
    <w:p w14:paraId="155737B1" w14:textId="17B40D28" w:rsidR="00A26E23" w:rsidRDefault="0028254C" w:rsidP="00A26E23">
      <w:pPr>
        <w:rPr>
          <w:ins w:id="920" w:author="Microsoft Office User" w:date="2020-03-26T11:22:00Z"/>
          <w:lang w:val="vi-VN"/>
        </w:rPr>
      </w:pPr>
      <w:ins w:id="921" w:author="Microsoft Office User" w:date="2020-03-26T14:47:00Z">
        <w:r>
          <w:t>T</w:t>
        </w:r>
      </w:ins>
      <w:ins w:id="922" w:author="Microsoft Office User" w:date="2020-03-26T11:22:00Z">
        <w:r w:rsidR="00A26E23">
          <w:rPr>
            <w:lang w:val="vi-VN"/>
          </w:rPr>
          <w:t>rong đó:</w:t>
        </w:r>
      </w:ins>
    </w:p>
    <w:p w14:paraId="4E0044E3" w14:textId="33E22234" w:rsidR="00A26E23" w:rsidRDefault="0028254C" w:rsidP="00A26E23">
      <w:pPr>
        <w:rPr>
          <w:ins w:id="923" w:author="Microsoft Office User" w:date="2020-03-26T11:22:00Z"/>
          <w:lang w:val="vi-VN"/>
        </w:rPr>
      </w:pPr>
      <w:ins w:id="924" w:author="Microsoft Office User" w:date="2020-03-26T14:48:00Z">
        <w:r>
          <w:t>S</w:t>
        </w:r>
        <w:r>
          <w:rPr>
            <w:lang w:val="vi-VN"/>
          </w:rPr>
          <w:t>ố mẫu</w:t>
        </w:r>
        <w:r w:rsidR="00FD2E28">
          <w:rPr>
            <w:lang w:val="vi-VN"/>
          </w:rPr>
          <w:t xml:space="preserve"> observed</w:t>
        </w:r>
        <w:r>
          <w:rPr>
            <w:lang w:val="vi-VN"/>
          </w:rPr>
          <w:t xml:space="preserve"> </w:t>
        </w:r>
      </w:ins>
      <w:proofErr w:type="spellStart"/>
      <w:ins w:id="925" w:author="Microsoft Office User" w:date="2020-03-26T14:47:00Z">
        <w:r w:rsidR="00B21556">
          <w:t>i</w:t>
        </w:r>
        <w:proofErr w:type="spellEnd"/>
        <w:r w:rsidR="00B21556">
          <w:t xml:space="preserve"> </w:t>
        </w:r>
      </w:ins>
      <w:ins w:id="926" w:author="Microsoft Office User" w:date="2020-03-26T11:22:00Z">
        <w:r w:rsidR="00A26E23">
          <w:rPr>
            <w:lang w:val="vi-VN"/>
          </w:rPr>
          <w:t>=</w:t>
        </w:r>
      </w:ins>
      <w:ins w:id="927" w:author="Microsoft Office User" w:date="2020-03-26T14:47:00Z">
        <w:r w:rsidR="00B21556">
          <w:t xml:space="preserve"> </w:t>
        </w:r>
      </w:ins>
      <w:ins w:id="928" w:author="Microsoft Office User" w:date="2020-03-26T11:22:00Z">
        <w:r w:rsidR="00A26E23">
          <w:rPr>
            <w:lang w:val="vi-VN"/>
          </w:rPr>
          <w:t>1-n</w:t>
        </w:r>
      </w:ins>
    </w:p>
    <w:p w14:paraId="6EDE4BEB" w14:textId="3735ED44" w:rsidR="00A26E23" w:rsidDel="00980CA6" w:rsidRDefault="00A26E23">
      <w:pPr>
        <w:rPr>
          <w:del w:id="929" w:author="Microsoft Office User" w:date="2020-03-26T14:48:00Z"/>
          <w:lang w:val="vi-VN"/>
        </w:rPr>
      </w:pPr>
    </w:p>
    <w:p w14:paraId="2ADC233E" w14:textId="77777777" w:rsidR="00980CA6" w:rsidRPr="00174DDC" w:rsidRDefault="00980CA6">
      <w:pPr>
        <w:rPr>
          <w:ins w:id="930" w:author="Microsoft Office User" w:date="2020-03-26T14:48:00Z"/>
          <w:lang w:val="vi-VN"/>
        </w:rPr>
      </w:pPr>
    </w:p>
    <w:p w14:paraId="7DB239DB" w14:textId="44D8A420" w:rsidR="00616242" w:rsidRDefault="00980CA6">
      <w:pPr>
        <w:rPr>
          <w:ins w:id="931" w:author="Microsoft Office User" w:date="2020-03-26T14:49:00Z"/>
          <w:lang w:val="vi-VN"/>
        </w:rPr>
      </w:pPr>
      <w:ins w:id="932" w:author="Microsoft Office User" w:date="2020-03-26T14:48:00Z">
        <w:r>
          <w:rPr>
            <w:lang w:val="vi-VN"/>
          </w:rPr>
          <w:t xml:space="preserve">Thực hành với bộ số </w:t>
        </w:r>
      </w:ins>
      <w:ins w:id="933" w:author="Microsoft Office User" w:date="2020-03-26T14:49:00Z">
        <w:r>
          <w:rPr>
            <w:lang w:val="vi-VN"/>
          </w:rPr>
          <w:t>liệu 1042:</w:t>
        </w:r>
      </w:ins>
      <w:del w:id="934" w:author="Microsoft Office User" w:date="2020-03-26T14:48:00Z">
        <w:r w:rsidR="000417FF" w:rsidDel="00980CA6">
          <w:rPr>
            <w:lang w:val="vi-VN"/>
          </w:rPr>
          <w:delText>Ví dụ đ</w:delText>
        </w:r>
        <w:r w:rsidR="00EA6E78" w:rsidDel="00980CA6">
          <w:rPr>
            <w:lang w:val="vi-VN"/>
          </w:rPr>
          <w:delText>a biến:</w:delText>
        </w:r>
      </w:del>
    </w:p>
    <w:p w14:paraId="461D4AC6" w14:textId="0761E86C" w:rsidR="00CE1686" w:rsidRPr="0078405D" w:rsidRDefault="0078405D">
      <w:pPr>
        <w:rPr>
          <w:lang w:val="vi-VN"/>
        </w:rPr>
      </w:pPr>
      <w:ins w:id="935" w:author="Microsoft Office User" w:date="2020-04-02T10:52:00Z">
        <w:r w:rsidRPr="0078405D">
          <w:rPr>
            <w:lang w:val="vi-VN"/>
            <w:rPrChange w:id="936" w:author="Microsoft Office User" w:date="2020-04-02T10:52:00Z">
              <w:rPr/>
            </w:rPrChange>
          </w:rPr>
          <w:t>$$y_{</w:t>
        </w:r>
        <w:r>
          <w:rPr>
            <w:lang w:val="vi-VN"/>
          </w:rPr>
          <w:t>burden</w:t>
        </w:r>
        <w:r w:rsidRPr="0078405D">
          <w:rPr>
            <w:lang w:val="vi-VN"/>
            <w:rPrChange w:id="937" w:author="Microsoft Office User" w:date="2020-04-02T10:52:00Z">
              <w:rPr/>
            </w:rPrChange>
          </w:rPr>
          <w:t>} = \alpha + \beta_{res} * x_{res} + \beta_{insured}  x_{insured}$$</w:t>
        </w:r>
      </w:ins>
    </w:p>
    <w:p w14:paraId="75E0839B" w14:textId="167827AA" w:rsidR="005910A8" w:rsidRPr="00CB54F1" w:rsidDel="0078405D" w:rsidRDefault="005910A8">
      <w:pPr>
        <w:rPr>
          <w:del w:id="938" w:author="Microsoft Office User" w:date="2020-04-02T10:52:00Z"/>
          <w:lang w:val="vi-VN"/>
          <w:rPrChange w:id="939" w:author="Microsoft Office User" w:date="2020-04-09T12:03:00Z">
            <w:rPr>
              <w:del w:id="940" w:author="Microsoft Office User" w:date="2020-04-02T10:52:00Z"/>
            </w:rPr>
          </w:rPrChange>
        </w:rPr>
      </w:pPr>
      <w:del w:id="941" w:author="Microsoft Office User" w:date="2020-04-02T10:52:00Z">
        <w:r w:rsidDel="0078405D">
          <w:rPr>
            <w:lang w:val="vi-VN"/>
          </w:rPr>
          <w:delText>burden</w:delText>
        </w:r>
        <w:r w:rsidRPr="00CB54F1" w:rsidDel="0078405D">
          <w:rPr>
            <w:lang w:val="vi-VN"/>
            <w:rPrChange w:id="942" w:author="Microsoft Office User" w:date="2020-04-09T12:03:00Z">
              <w:rPr/>
            </w:rPrChange>
          </w:rPr>
          <w:delText>[i] = alpha + beta_res * res[i] + beta_insured * insured[i]</w:delText>
        </w:r>
      </w:del>
    </w:p>
    <w:p w14:paraId="2BFC1227" w14:textId="77777777" w:rsidR="005910A8" w:rsidRPr="00CB54F1" w:rsidRDefault="005910A8">
      <w:pPr>
        <w:rPr>
          <w:lang w:val="vi-VN"/>
          <w:rPrChange w:id="943" w:author="Microsoft Office User" w:date="2020-04-09T12:03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3F658A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3F658A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3F658A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3F658A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FE858B" w14:textId="77777777" w:rsidR="00043E10" w:rsidRDefault="00043E10" w:rsidP="00B05CB9">
      <w:r>
        <w:separator/>
      </w:r>
    </w:p>
  </w:endnote>
  <w:endnote w:type="continuationSeparator" w:id="0">
    <w:p w14:paraId="6E910D32" w14:textId="77777777" w:rsidR="00043E10" w:rsidRDefault="00043E10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82DB88" w14:textId="77777777" w:rsidR="00043E10" w:rsidRDefault="00043E10" w:rsidP="00B05CB9">
      <w:r>
        <w:separator/>
      </w:r>
    </w:p>
  </w:footnote>
  <w:footnote w:type="continuationSeparator" w:id="0">
    <w:p w14:paraId="0BBA0E34" w14:textId="77777777" w:rsidR="00043E10" w:rsidRDefault="00043E10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1C9D"/>
    <w:rsid w:val="000353C2"/>
    <w:rsid w:val="000375ED"/>
    <w:rsid w:val="000417FF"/>
    <w:rsid w:val="00043E10"/>
    <w:rsid w:val="00050CCE"/>
    <w:rsid w:val="00075FC3"/>
    <w:rsid w:val="00080853"/>
    <w:rsid w:val="00083AC2"/>
    <w:rsid w:val="000B017F"/>
    <w:rsid w:val="000B4E0F"/>
    <w:rsid w:val="000D0F5E"/>
    <w:rsid w:val="000D2717"/>
    <w:rsid w:val="000D3FB6"/>
    <w:rsid w:val="000E0636"/>
    <w:rsid w:val="00101A98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5693"/>
    <w:rsid w:val="001A7826"/>
    <w:rsid w:val="001D6776"/>
    <w:rsid w:val="001E0CF2"/>
    <w:rsid w:val="001E23AB"/>
    <w:rsid w:val="001E380B"/>
    <w:rsid w:val="001F1B8D"/>
    <w:rsid w:val="001F4B5C"/>
    <w:rsid w:val="001F4D54"/>
    <w:rsid w:val="002076A4"/>
    <w:rsid w:val="00230C16"/>
    <w:rsid w:val="0023233E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254C"/>
    <w:rsid w:val="00283358"/>
    <w:rsid w:val="002860EE"/>
    <w:rsid w:val="002A39A0"/>
    <w:rsid w:val="002A3C8C"/>
    <w:rsid w:val="002B2192"/>
    <w:rsid w:val="002B7E28"/>
    <w:rsid w:val="002D29DC"/>
    <w:rsid w:val="002D2A09"/>
    <w:rsid w:val="002F1322"/>
    <w:rsid w:val="002F1D45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578EB"/>
    <w:rsid w:val="00363123"/>
    <w:rsid w:val="003778C3"/>
    <w:rsid w:val="00390B1F"/>
    <w:rsid w:val="003925A6"/>
    <w:rsid w:val="0039289A"/>
    <w:rsid w:val="00392D8B"/>
    <w:rsid w:val="003A5BDB"/>
    <w:rsid w:val="003B368A"/>
    <w:rsid w:val="003B4E7F"/>
    <w:rsid w:val="003D555B"/>
    <w:rsid w:val="003F658A"/>
    <w:rsid w:val="00404505"/>
    <w:rsid w:val="00414F6F"/>
    <w:rsid w:val="00420143"/>
    <w:rsid w:val="004301F2"/>
    <w:rsid w:val="00432545"/>
    <w:rsid w:val="00443C8B"/>
    <w:rsid w:val="004567F7"/>
    <w:rsid w:val="00457585"/>
    <w:rsid w:val="00462A26"/>
    <w:rsid w:val="00462EDD"/>
    <w:rsid w:val="00475360"/>
    <w:rsid w:val="00491DB0"/>
    <w:rsid w:val="004A0485"/>
    <w:rsid w:val="004B4635"/>
    <w:rsid w:val="004B5FD9"/>
    <w:rsid w:val="004C71E8"/>
    <w:rsid w:val="004D12D7"/>
    <w:rsid w:val="004D302F"/>
    <w:rsid w:val="004D776F"/>
    <w:rsid w:val="004E1714"/>
    <w:rsid w:val="004E5B0A"/>
    <w:rsid w:val="00502767"/>
    <w:rsid w:val="00516B4D"/>
    <w:rsid w:val="005322F6"/>
    <w:rsid w:val="00532552"/>
    <w:rsid w:val="00532C3A"/>
    <w:rsid w:val="00532FB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D7FBB"/>
    <w:rsid w:val="006E4AF3"/>
    <w:rsid w:val="006E51CF"/>
    <w:rsid w:val="006F02F3"/>
    <w:rsid w:val="006F2829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76DF2"/>
    <w:rsid w:val="00780D57"/>
    <w:rsid w:val="0078405D"/>
    <w:rsid w:val="0079649F"/>
    <w:rsid w:val="007965B3"/>
    <w:rsid w:val="007C7619"/>
    <w:rsid w:val="007D0DB3"/>
    <w:rsid w:val="007D302D"/>
    <w:rsid w:val="007D3296"/>
    <w:rsid w:val="007F789E"/>
    <w:rsid w:val="00813D60"/>
    <w:rsid w:val="00816625"/>
    <w:rsid w:val="00820292"/>
    <w:rsid w:val="00834B56"/>
    <w:rsid w:val="008521EF"/>
    <w:rsid w:val="00857B51"/>
    <w:rsid w:val="00871F3F"/>
    <w:rsid w:val="00885840"/>
    <w:rsid w:val="008D14E3"/>
    <w:rsid w:val="008D1E8F"/>
    <w:rsid w:val="008D287F"/>
    <w:rsid w:val="008D6C76"/>
    <w:rsid w:val="008D6F0D"/>
    <w:rsid w:val="008E1272"/>
    <w:rsid w:val="008E43CC"/>
    <w:rsid w:val="008E4D42"/>
    <w:rsid w:val="008E60B4"/>
    <w:rsid w:val="008F0CB5"/>
    <w:rsid w:val="008F56EE"/>
    <w:rsid w:val="00937F5B"/>
    <w:rsid w:val="00940015"/>
    <w:rsid w:val="00947CCB"/>
    <w:rsid w:val="00951B5A"/>
    <w:rsid w:val="00953A43"/>
    <w:rsid w:val="009638D2"/>
    <w:rsid w:val="00964CDB"/>
    <w:rsid w:val="00966FCB"/>
    <w:rsid w:val="0097138F"/>
    <w:rsid w:val="00980CA6"/>
    <w:rsid w:val="009964B9"/>
    <w:rsid w:val="009B6FFE"/>
    <w:rsid w:val="009B7C68"/>
    <w:rsid w:val="009C2164"/>
    <w:rsid w:val="009C502D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729F1"/>
    <w:rsid w:val="00A83222"/>
    <w:rsid w:val="00A8532E"/>
    <w:rsid w:val="00A96481"/>
    <w:rsid w:val="00AA2D8C"/>
    <w:rsid w:val="00AB1E79"/>
    <w:rsid w:val="00AB1E99"/>
    <w:rsid w:val="00AB641D"/>
    <w:rsid w:val="00AC2022"/>
    <w:rsid w:val="00AC4817"/>
    <w:rsid w:val="00AC6E5D"/>
    <w:rsid w:val="00AD40F7"/>
    <w:rsid w:val="00B03761"/>
    <w:rsid w:val="00B04C89"/>
    <w:rsid w:val="00B0537F"/>
    <w:rsid w:val="00B05CB9"/>
    <w:rsid w:val="00B12D92"/>
    <w:rsid w:val="00B15931"/>
    <w:rsid w:val="00B21556"/>
    <w:rsid w:val="00B30B10"/>
    <w:rsid w:val="00B3604F"/>
    <w:rsid w:val="00B519A9"/>
    <w:rsid w:val="00B575B5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04FE0"/>
    <w:rsid w:val="00C20E8F"/>
    <w:rsid w:val="00C24A6C"/>
    <w:rsid w:val="00C2507E"/>
    <w:rsid w:val="00C36A68"/>
    <w:rsid w:val="00C478C3"/>
    <w:rsid w:val="00C501F0"/>
    <w:rsid w:val="00C513B1"/>
    <w:rsid w:val="00C712F6"/>
    <w:rsid w:val="00C865E5"/>
    <w:rsid w:val="00C86E1A"/>
    <w:rsid w:val="00CA5AFA"/>
    <w:rsid w:val="00CA6C63"/>
    <w:rsid w:val="00CB54F1"/>
    <w:rsid w:val="00CB7595"/>
    <w:rsid w:val="00CE1686"/>
    <w:rsid w:val="00CE6CAF"/>
    <w:rsid w:val="00D01574"/>
    <w:rsid w:val="00D1516A"/>
    <w:rsid w:val="00D273CE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A468D"/>
    <w:rsid w:val="00DB7B95"/>
    <w:rsid w:val="00DD1140"/>
    <w:rsid w:val="00DD3336"/>
    <w:rsid w:val="00DE13E1"/>
    <w:rsid w:val="00DF2B48"/>
    <w:rsid w:val="00DF45A3"/>
    <w:rsid w:val="00E04D32"/>
    <w:rsid w:val="00E12A26"/>
    <w:rsid w:val="00E16835"/>
    <w:rsid w:val="00E31A89"/>
    <w:rsid w:val="00E332BD"/>
    <w:rsid w:val="00E40178"/>
    <w:rsid w:val="00E4137F"/>
    <w:rsid w:val="00E61458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E42C9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80680"/>
    <w:rsid w:val="00FB19F8"/>
    <w:rsid w:val="00FB6918"/>
    <w:rsid w:val="00FC620B"/>
    <w:rsid w:val="00FD0C7D"/>
    <w:rsid w:val="00FD2E28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11</Pages>
  <Words>1759</Words>
  <Characters>10032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318</cp:revision>
  <dcterms:created xsi:type="dcterms:W3CDTF">2020-03-03T01:22:00Z</dcterms:created>
  <dcterms:modified xsi:type="dcterms:W3CDTF">2020-04-09T12:39:00Z</dcterms:modified>
</cp:coreProperties>
</file>