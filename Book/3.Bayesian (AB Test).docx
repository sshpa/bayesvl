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3147898C" w:rsidR="004709CA" w:rsidRDefault="00C53519">
      <w:pPr>
        <w:rPr>
          <w:lang w:val="vi-VN"/>
        </w:rPr>
      </w:pPr>
      <w:ins w:id="0" w:author="Microsoft Office User" w:date="2020-03-26T14:50:00Z">
        <w:r>
          <w:rPr>
            <w:lang w:val="vi-VN"/>
          </w:rPr>
          <w:t>$</w:t>
        </w:r>
      </w:ins>
      <w:ins w:id="1" w:author="Microsoft Office User" w:date="2020-03-26T14:51:00Z">
        <w:r>
          <w:rPr>
            <w:lang w:val="vi-VN"/>
          </w:rPr>
          <w:t>$</w:t>
        </w:r>
      </w:ins>
      <w:r w:rsidR="00EF3649">
        <w:rPr>
          <w:lang w:val="vi-VN"/>
        </w:rPr>
        <w:t>P</w:t>
      </w:r>
      <w:ins w:id="2" w:author="Microsoft Office User" w:date="2020-03-26T14:51:00Z">
        <w:r>
          <w:rPr>
            <w:lang w:val="vi-VN"/>
          </w:rPr>
          <w:t>_{</w:t>
        </w:r>
      </w:ins>
      <w:r w:rsidR="00EF3649">
        <w:rPr>
          <w:lang w:val="vi-VN"/>
        </w:rPr>
        <w:t>china</w:t>
      </w:r>
      <w:ins w:id="3" w:author="Microsoft Office User" w:date="2020-03-26T14:51:00Z">
        <w:r>
          <w:rPr>
            <w:lang w:val="vi-VN"/>
          </w:rPr>
          <w:t>}</w:t>
        </w:r>
      </w:ins>
      <w:r w:rsidR="00EF3649">
        <w:rPr>
          <w:lang w:val="vi-VN"/>
        </w:rPr>
        <w:t xml:space="preserve"> = I</w:t>
      </w:r>
      <w:ins w:id="4" w:author="Microsoft Office User" w:date="2020-03-26T14:51:00Z">
        <w:r>
          <w:rPr>
            <w:lang w:val="vi-VN"/>
          </w:rPr>
          <w:t>_</w:t>
        </w:r>
      </w:ins>
      <w:ins w:id="5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6" w:author="Microsoft Office User" w:date="2020-03-26T14:51:00Z">
        <w:r>
          <w:t>}</w:t>
        </w:r>
      </w:ins>
      <w:r w:rsidR="00EF3649">
        <w:rPr>
          <w:lang w:val="vi-VN"/>
        </w:rPr>
        <w:t xml:space="preserve"> </w:t>
      </w:r>
      <w:ins w:id="7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>/</w:t>
      </w:r>
      <w:ins w:id="8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 xml:space="preserve"> N</w:t>
      </w:r>
      <w:ins w:id="9" w:author="Microsoft Office User" w:date="2020-03-26T14:51:00Z">
        <w:r>
          <w:rPr>
            <w:lang w:val="vi-VN"/>
          </w:rPr>
          <w:t>_</w:t>
        </w:r>
      </w:ins>
      <w:ins w:id="10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11" w:author="Microsoft Office User" w:date="2020-03-26T14:52:00Z">
        <w:r>
          <w:t>}</w:t>
        </w:r>
      </w:ins>
      <w:ins w:id="12" w:author="Microsoft Office User" w:date="2020-03-26T14:51:00Z">
        <w:r>
          <w:rPr>
            <w:lang w:val="vi-VN"/>
          </w:rPr>
          <w:t>$$</w:t>
        </w:r>
      </w:ins>
    </w:p>
    <w:p w14:paraId="57FCC0EE" w14:textId="45EB79E5" w:rsidR="00EF3649" w:rsidRDefault="00C53519">
      <w:pPr>
        <w:rPr>
          <w:lang w:val="vi-VN"/>
        </w:rPr>
      </w:pPr>
      <w:ins w:id="13" w:author="Microsoft Office User" w:date="2020-03-26T14:51:00Z">
        <w:r>
          <w:rPr>
            <w:lang w:val="vi-VN"/>
          </w:rPr>
          <w:t>$$</w:t>
        </w:r>
      </w:ins>
      <w:r w:rsidR="00EF3649">
        <w:rPr>
          <w:lang w:val="vi-VN"/>
        </w:rPr>
        <w:t>P</w:t>
      </w:r>
      <w:ins w:id="14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5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16" w:author="Microsoft Office User" w:date="2020-03-26T14:51:00Z">
        <w:r w:rsidRPr="00555168">
          <w:rPr>
            <w:lang w:val="vi-VN"/>
            <w:rPrChange w:id="17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= I</w:t>
      </w:r>
      <w:ins w:id="18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9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0" w:author="Microsoft Office User" w:date="2020-03-26T14:51:00Z">
        <w:r w:rsidRPr="00555168">
          <w:rPr>
            <w:lang w:val="vi-VN"/>
            <w:rPrChange w:id="21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/ N</w:t>
      </w:r>
      <w:ins w:id="22" w:author="Microsoft Office User" w:date="2020-03-26T14:51:00Z">
        <w:r>
          <w:rPr>
            <w:lang w:val="vi-VN"/>
          </w:rPr>
          <w:t>_</w:t>
        </w:r>
      </w:ins>
      <w:ins w:id="23" w:author="Microsoft Office User" w:date="2020-03-26T14:52:00Z">
        <w:r w:rsidRPr="00555168">
          <w:rPr>
            <w:lang w:val="vi-VN"/>
            <w:rPrChange w:id="24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5" w:author="Microsoft Office User" w:date="2020-03-26T14:52:00Z">
        <w:r w:rsidRPr="00555168">
          <w:rPr>
            <w:lang w:val="vi-VN"/>
            <w:rPrChange w:id="26" w:author="Microsoft Office User" w:date="2020-03-26T14:52:00Z">
              <w:rPr/>
            </w:rPrChange>
          </w:rPr>
          <w:t>}</w:t>
        </w:r>
      </w:ins>
      <w:ins w:id="27" w:author="Microsoft Office User" w:date="2020-03-26T14:51:00Z">
        <w:r>
          <w:rPr>
            <w:lang w:val="vi-VN"/>
          </w:rPr>
          <w:t>$$</w:t>
        </w:r>
      </w:ins>
    </w:p>
    <w:p w14:paraId="74735DA5" w14:textId="08DC87CC" w:rsidR="00D12C05" w:rsidRDefault="00D12C05">
      <w:pPr>
        <w:rPr>
          <w:lang w:val="vi-VN"/>
        </w:rPr>
      </w:pPr>
    </w:p>
    <w:p w14:paraId="0F52431A" w14:textId="3D434DA5" w:rsidR="00D12C05" w:rsidRPr="00377690" w:rsidRDefault="007E03DA">
      <w:pPr>
        <w:rPr>
          <w:lang w:val="vi-VN"/>
        </w:rPr>
      </w:pPr>
      <w:ins w:id="28" w:author="Microsoft Office User" w:date="2020-03-26T14:52:00Z">
        <w:r w:rsidRPr="00377690">
          <w:rPr>
            <w:lang w:val="vi-VN"/>
            <w:rPrChange w:id="29" w:author="Microsoft Office User" w:date="2020-03-26T14:53:00Z">
              <w:rPr/>
            </w:rPrChange>
          </w:rPr>
          <w:t>$$</w:t>
        </w:r>
      </w:ins>
      <w:ins w:id="30" w:author="Microsoft Office User" w:date="2020-03-26T14:53:00Z">
        <w:r w:rsidR="003C2283" w:rsidRPr="00377690">
          <w:rPr>
            <w:lang w:val="vi-VN"/>
            <w:rPrChange w:id="31" w:author="Microsoft Office User" w:date="2020-03-26T14:53:00Z">
              <w:rPr/>
            </w:rPrChange>
          </w:rPr>
          <w:t>\</w:t>
        </w:r>
      </w:ins>
      <w:ins w:id="32" w:author="Microsoft Office User" w:date="2020-03-26T14:54:00Z">
        <w:r w:rsidR="00377690" w:rsidRPr="00A7094C">
          <w:rPr>
            <w:lang w:val="vi-VN"/>
            <w:rPrChange w:id="33" w:author="Microsoft Office User" w:date="2020-03-26T14:54:00Z">
              <w:rPr/>
            </w:rPrChange>
          </w:rPr>
          <w:t>texttt</w:t>
        </w:r>
      </w:ins>
      <w:ins w:id="34" w:author="Microsoft Office User" w:date="2020-03-26T14:53:00Z">
        <w:r w:rsidR="003C2283" w:rsidRPr="00377690">
          <w:rPr>
            <w:lang w:val="vi-VN"/>
            <w:rPrChange w:id="35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Diff</w:t>
      </w:r>
      <w:ins w:id="36" w:author="Microsoft Office User" w:date="2020-03-26T14:53:00Z">
        <w:r w:rsidR="003C2283" w:rsidRPr="00377690">
          <w:rPr>
            <w:lang w:val="vi-VN"/>
            <w:rPrChange w:id="37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= P</w:t>
      </w:r>
      <w:ins w:id="38" w:author="Microsoft Office User" w:date="2020-03-26T14:52:00Z">
        <w:r w:rsidR="00E7698A" w:rsidRPr="00377690">
          <w:rPr>
            <w:lang w:val="vi-VN"/>
            <w:rPrChange w:id="39" w:author="Microsoft Office User" w:date="2020-03-26T14:53:00Z">
              <w:rPr/>
            </w:rPrChange>
          </w:rPr>
          <w:t>_</w:t>
        </w:r>
      </w:ins>
      <w:ins w:id="40" w:author="Microsoft Office User" w:date="2020-03-26T14:53:00Z">
        <w:r w:rsidR="00E7698A" w:rsidRPr="00377690">
          <w:rPr>
            <w:lang w:val="vi-VN"/>
            <w:rPrChange w:id="41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china</w:t>
      </w:r>
      <w:ins w:id="42" w:author="Microsoft Office User" w:date="2020-03-26T14:53:00Z">
        <w:r w:rsidR="00E7698A" w:rsidRPr="00377690">
          <w:rPr>
            <w:lang w:val="vi-VN"/>
            <w:rPrChange w:id="43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– P</w:t>
      </w:r>
      <w:ins w:id="44" w:author="Microsoft Office User" w:date="2020-03-26T14:53:00Z">
        <w:r w:rsidR="00E7698A" w:rsidRPr="00377690">
          <w:rPr>
            <w:lang w:val="vi-VN"/>
            <w:rPrChange w:id="45" w:author="Microsoft Office User" w:date="2020-03-26T14:53:00Z">
              <w:rPr/>
            </w:rPrChange>
          </w:rPr>
          <w:t>_{</w:t>
        </w:r>
      </w:ins>
      <w:r w:rsidR="00D12C05">
        <w:rPr>
          <w:lang w:val="vi-VN"/>
        </w:rPr>
        <w:t>korea</w:t>
      </w:r>
      <w:ins w:id="46" w:author="Microsoft Office User" w:date="2020-03-26T14:53:00Z">
        <w:r w:rsidR="00E7698A" w:rsidRPr="00377690">
          <w:rPr>
            <w:lang w:val="vi-VN"/>
            <w:rPrChange w:id="47" w:author="Microsoft Office User" w:date="2020-03-26T14:53:00Z">
              <w:rPr/>
            </w:rPrChange>
          </w:rPr>
          <w:t>}</w:t>
        </w:r>
      </w:ins>
      <w:ins w:id="48" w:author="Microsoft Office User" w:date="2020-03-26T14:52:00Z">
        <w:r w:rsidRPr="00377690">
          <w:rPr>
            <w:lang w:val="vi-VN"/>
            <w:rPrChange w:id="49" w:author="Microsoft Office User" w:date="2020-03-26T14:53:00Z">
              <w:rPr/>
            </w:rPrChange>
          </w:rPr>
          <w:t>$$</w:t>
        </w:r>
      </w:ins>
    </w:p>
    <w:p w14:paraId="2A4BE578" w14:textId="6A11C3E1" w:rsidR="001E05B0" w:rsidDel="006C3768" w:rsidRDefault="006C3768">
      <w:pPr>
        <w:rPr>
          <w:del w:id="50" w:author="Microsoft Office User" w:date="2020-03-26T15:02:00Z"/>
          <w:rFonts w:ascii="Helvetica" w:hAnsi="Helvetica" w:cs="Helvetica"/>
          <w:color w:val="000000"/>
          <w:lang w:val="vi-VN"/>
        </w:rPr>
      </w:pPr>
      <w:ins w:id="51" w:author="Microsoft Office User" w:date="2020-03-26T15:02:00Z">
        <w:r w:rsidRPr="006C3768">
          <w:rPr>
            <w:rFonts w:ascii="Helvetica" w:hAnsi="Helvetica" w:cs="Helvetica"/>
            <w:color w:val="000000"/>
            <w:lang w:val="vi-VN"/>
            <w:rPrChange w:id="52" w:author="Microsoft Office User" w:date="2020-03-26T15:02:00Z">
              <w:rPr>
                <w:rFonts w:ascii="Helvetica" w:hAnsi="Helvetica" w:cs="Helvetica"/>
                <w:color w:val="000000"/>
              </w:rPr>
            </w:rPrChange>
          </w:rPr>
          <w:t>$$\texttt{SE(Diff)} = \sqrt{\frac{P_{china} (1-P_{china})} {N_{china}} + \frac{P_{korea}(1-P_{korea})} {N_{korea}}}$$</w:t>
        </w:r>
      </w:ins>
      <w:del w:id="53" w:author="Microsoft Office User" w:date="2020-03-26T15:02:00Z">
        <w:r w:rsidR="00D12C05" w:rsidDel="006C3768">
          <w:rPr>
            <w:lang w:val="vi-VN"/>
          </w:rPr>
          <w:delText xml:space="preserve">SE(Diff) = </w:delText>
        </w:r>
        <w:r w:rsidR="000C4768" w:rsidDel="006C3768">
          <w:rPr>
            <w:lang w:val="vi-VN"/>
          </w:rPr>
          <w:delText>sqrt</w:delText>
        </w:r>
      </w:del>
      <w:del w:id="54" w:author="Microsoft Office User" w:date="2020-03-26T14:59:00Z">
        <w:r w:rsidR="000C4768" w:rsidDel="00A80742">
          <w:rPr>
            <w:lang w:val="vi-VN"/>
          </w:rPr>
          <w:delText>(</w:delText>
        </w:r>
      </w:del>
      <w:del w:id="55" w:author="Microsoft Office User" w:date="2020-03-26T15:02:00Z">
        <w:r w:rsidR="000C4768" w:rsidDel="006C3768">
          <w:rPr>
            <w:lang w:val="vi-VN"/>
          </w:rPr>
          <w:delText>Pchina</w:delText>
        </w:r>
      </w:del>
      <w:del w:id="56" w:author="Microsoft Office User" w:date="2020-03-26T14:55:00Z">
        <w:r w:rsidR="000C4768" w:rsidDel="00817F43">
          <w:rPr>
            <w:lang w:val="vi-VN"/>
          </w:rPr>
          <w:delText>*</w:delText>
        </w:r>
      </w:del>
      <w:del w:id="57" w:author="Microsoft Office User" w:date="2020-03-26T15:02:00Z">
        <w:r w:rsidR="000C4768" w:rsidDel="006C3768">
          <w:rPr>
            <w:lang w:val="vi-VN"/>
          </w:rPr>
          <w:delText>(1-Pchina)/Nchina + Pk</w:delText>
        </w:r>
        <w:r w:rsidR="000C4768" w:rsidRPr="00817F43" w:rsidDel="006C3768">
          <w:rPr>
            <w:lang w:val="vi-VN"/>
            <w:rPrChange w:id="58" w:author="Microsoft Office User" w:date="2020-03-26T14:55:00Z">
              <w:rPr/>
            </w:rPrChange>
          </w:rPr>
          <w:delText>orea</w:delText>
        </w:r>
      </w:del>
      <w:del w:id="59" w:author="Microsoft Office User" w:date="2020-03-26T14:55:00Z">
        <w:r w:rsidR="000C4768" w:rsidRPr="00817F43" w:rsidDel="003B5C2B">
          <w:rPr>
            <w:lang w:val="vi-VN"/>
            <w:rPrChange w:id="60" w:author="Microsoft Office User" w:date="2020-03-26T14:55:00Z">
              <w:rPr/>
            </w:rPrChange>
          </w:rPr>
          <w:delText>*</w:delText>
        </w:r>
      </w:del>
      <w:del w:id="61" w:author="Microsoft Office User" w:date="2020-03-26T15:02:00Z">
        <w:r w:rsidR="000C4768" w:rsidRPr="00817F43" w:rsidDel="006C3768">
          <w:rPr>
            <w:lang w:val="vi-VN"/>
            <w:rPrChange w:id="62" w:author="Microsoft Office User" w:date="2020-03-26T14:55:00Z">
              <w:rPr/>
            </w:rPrChange>
          </w:rPr>
          <w:delText>(1-Pkorea)/Nkorea)</w:delText>
        </w:r>
      </w:del>
      <w:del w:id="63" w:author="Microsoft Office User" w:date="2020-03-26T14:59:00Z">
        <w:r w:rsidR="000C4768" w:rsidRPr="00817F43" w:rsidDel="00A80742">
          <w:rPr>
            <w:lang w:val="vi-VN"/>
            <w:rPrChange w:id="64" w:author="Microsoft Office User" w:date="2020-03-26T14:55:00Z">
              <w:rPr/>
            </w:rPrChange>
          </w:rPr>
          <w:delText>)</w:delText>
        </w:r>
      </w:del>
    </w:p>
    <w:p w14:paraId="46947684" w14:textId="77777777" w:rsidR="006C3768" w:rsidRPr="00817F43" w:rsidRDefault="006C3768">
      <w:pPr>
        <w:rPr>
          <w:ins w:id="65" w:author="Microsoft Office User" w:date="2020-03-26T15:02:00Z"/>
          <w:lang w:val="vi-VN"/>
          <w:rPrChange w:id="66" w:author="Microsoft Office User" w:date="2020-03-26T14:55:00Z">
            <w:rPr>
              <w:ins w:id="67" w:author="Microsoft Office User" w:date="2020-03-26T15:02:00Z"/>
            </w:rPr>
          </w:rPrChange>
        </w:rPr>
      </w:pPr>
    </w:p>
    <w:p w14:paraId="121A8996" w14:textId="77777777" w:rsidR="00EF3649" w:rsidRPr="00633D4A" w:rsidRDefault="00EF3649">
      <w:pPr>
        <w:rPr>
          <w:lang w:val="vi-VN"/>
        </w:rPr>
      </w:pPr>
    </w:p>
    <w:p w14:paraId="76B4A31D" w14:textId="54427DA2" w:rsidR="00A95AE4" w:rsidRPr="003402ED" w:rsidRDefault="00A95AE4">
      <w:r>
        <w:t>Chi</w:t>
      </w:r>
      <w:r>
        <w:rPr>
          <w:lang w:val="vi-VN"/>
        </w:rPr>
        <w:t>-square test</w:t>
      </w:r>
      <w:ins w:id="68" w:author="Microsoft Office User" w:date="2020-03-26T15:02:00Z">
        <w:r w:rsidR="003402ED">
          <w:t>:</w:t>
        </w:r>
      </w:ins>
      <w:bookmarkStart w:id="69" w:name="_GoBack"/>
      <w:bookmarkEnd w:id="69"/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9110EFB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70" w:name="_Hlk34729510"/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as.table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rbind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(c(</w:t>
            </w:r>
            <w:r w:rsidR="00592420">
              <w:rPr>
                <w:rFonts w:ascii="Courier New" w:hAnsi="Courier New" w:cs="Courier New"/>
                <w:sz w:val="20"/>
                <w:szCs w:val="20"/>
              </w:rPr>
              <w:t>1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</w:t>
            </w:r>
            <w:r w:rsidR="00EA410C">
              <w:rPr>
                <w:rFonts w:ascii="Courier New" w:hAnsi="Courier New" w:cs="Courier New"/>
                <w:sz w:val="20"/>
                <w:szCs w:val="20"/>
              </w:rPr>
              <w:t>8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dimnames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 &lt;- list(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proofErr w:type="spellStart"/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Xsq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chisq.test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70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7ACFF169" w14:textId="77777777" w:rsidR="006B38EF" w:rsidRDefault="006B38EF" w:rsidP="006B38EF">
            <w:r>
              <w:tab/>
              <w:t>Pearson's Chi-squared test with Yates' continuity correction</w:t>
            </w:r>
          </w:p>
          <w:p w14:paraId="166D4B39" w14:textId="77777777" w:rsidR="006B38EF" w:rsidRDefault="006B38EF" w:rsidP="006B38EF"/>
          <w:p w14:paraId="79EB89C4" w14:textId="77777777" w:rsidR="006B38EF" w:rsidRDefault="006B38EF" w:rsidP="006B38EF">
            <w:r>
              <w:t xml:space="preserve">data:  </w:t>
            </w:r>
            <w:proofErr w:type="spellStart"/>
            <w:r>
              <w:t>dt</w:t>
            </w:r>
            <w:proofErr w:type="spellEnd"/>
          </w:p>
          <w:p w14:paraId="50E6D346" w14:textId="5C113005" w:rsidR="003E7165" w:rsidRDefault="006B38EF" w:rsidP="006B38EF">
            <w:r>
              <w:t xml:space="preserve">X-squared = 0.39996, </w:t>
            </w:r>
            <w:proofErr w:type="spellStart"/>
            <w:r>
              <w:t>df</w:t>
            </w:r>
            <w:proofErr w:type="spellEnd"/>
            <w:r>
              <w:t xml:space="preserve"> = 1, p-value = 0.5271</w:t>
            </w:r>
          </w:p>
        </w:tc>
      </w:tr>
    </w:tbl>
    <w:p w14:paraId="732C0802" w14:textId="77777777" w:rsidR="003E7165" w:rsidRDefault="003E7165"/>
    <w:p w14:paraId="432ABE90" w14:textId="642BD21A" w:rsidR="00BF2BA3" w:rsidRDefault="006D3AF3">
      <w:pPr>
        <w:rPr>
          <w:lang w:val="vi-VN"/>
        </w:rPr>
      </w:pPr>
      <w:r>
        <w:t>Qu</w:t>
      </w:r>
      <w:r>
        <w:rPr>
          <w:lang w:val="vi-VN"/>
        </w:rPr>
        <w:t>ả thực không thể nói được gì nhiều với kết quả này đặc biệt là khi p-value khá lớn</w:t>
      </w:r>
    </w:p>
    <w:p w14:paraId="00282011" w14:textId="77777777" w:rsidR="006D3AF3" w:rsidRPr="006D3AF3" w:rsidRDefault="006D3AF3">
      <w:pPr>
        <w:rPr>
          <w:lang w:val="vi-VN"/>
        </w:rPr>
      </w:pPr>
    </w:p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uniform(0,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infectedChina ~ binomial(nChina,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infectedKorea 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stan_samples</w:t>
      </w:r>
      <w:proofErr w:type="spellEnd"/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lastRenderedPageBreak/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traceplot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noProof/>
          <w:lang w:val="vi-VN"/>
        </w:rPr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# Export the samples to a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posterior &lt;-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as.data.frame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stan_samples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::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mcmc_intervals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(posterior, pars = c("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rateChina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rateKorea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rate_diff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"),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point_est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"mean",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0.8,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prob_outer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0.95,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color_scheme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"blue")</w:t>
      </w:r>
    </w:p>
    <w:p w14:paraId="452B931D" w14:textId="3BB40C69" w:rsidR="004055BD" w:rsidRDefault="001346AA">
      <w:r w:rsidRPr="001346AA">
        <w:rPr>
          <w:noProof/>
        </w:rPr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as.data.frame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rPr>
          <w:noProof/>
        </w:rPr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1970EECB" w:rsidR="00197150" w:rsidRDefault="00197150"/>
    <w:p w14:paraId="1C85A0C3" w14:textId="4D752976" w:rsidR="00912DB6" w:rsidRDefault="00912DB6">
      <w:proofErr w:type="spellStart"/>
      <w:r>
        <w:t>Bayesvl</w:t>
      </w:r>
      <w:proofErr w:type="spellEnd"/>
      <w:r>
        <w:t>:</w:t>
      </w:r>
    </w:p>
    <w:p w14:paraId="22C47ECB" w14:textId="77777777" w:rsidR="00912DB6" w:rsidRPr="00600421" w:rsidRDefault="00912DB6"/>
    <w:sectPr w:rsidR="00912DB6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A2CF8"/>
    <w:rsid w:val="000C4768"/>
    <w:rsid w:val="000F7318"/>
    <w:rsid w:val="001346AA"/>
    <w:rsid w:val="001607A5"/>
    <w:rsid w:val="00197150"/>
    <w:rsid w:val="001D433B"/>
    <w:rsid w:val="001E05B0"/>
    <w:rsid w:val="001E2ECF"/>
    <w:rsid w:val="001E6D49"/>
    <w:rsid w:val="00211B0D"/>
    <w:rsid w:val="002A2E6E"/>
    <w:rsid w:val="002D0AA7"/>
    <w:rsid w:val="00312A47"/>
    <w:rsid w:val="00316057"/>
    <w:rsid w:val="00316D41"/>
    <w:rsid w:val="003402ED"/>
    <w:rsid w:val="003415EB"/>
    <w:rsid w:val="00357ED1"/>
    <w:rsid w:val="00377690"/>
    <w:rsid w:val="003925FB"/>
    <w:rsid w:val="003B5C2B"/>
    <w:rsid w:val="003C2283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55168"/>
    <w:rsid w:val="00592420"/>
    <w:rsid w:val="005A1872"/>
    <w:rsid w:val="005B16D3"/>
    <w:rsid w:val="005F0A01"/>
    <w:rsid w:val="00600421"/>
    <w:rsid w:val="00621390"/>
    <w:rsid w:val="00624121"/>
    <w:rsid w:val="00633D4A"/>
    <w:rsid w:val="00635B4B"/>
    <w:rsid w:val="00643493"/>
    <w:rsid w:val="006B38EF"/>
    <w:rsid w:val="006C3768"/>
    <w:rsid w:val="006D3AF3"/>
    <w:rsid w:val="006E08EF"/>
    <w:rsid w:val="007918A8"/>
    <w:rsid w:val="007A181D"/>
    <w:rsid w:val="007B4AEB"/>
    <w:rsid w:val="007D42EE"/>
    <w:rsid w:val="007E03DA"/>
    <w:rsid w:val="007E4220"/>
    <w:rsid w:val="00817F43"/>
    <w:rsid w:val="00823157"/>
    <w:rsid w:val="00853700"/>
    <w:rsid w:val="008856BB"/>
    <w:rsid w:val="008947B6"/>
    <w:rsid w:val="0089781D"/>
    <w:rsid w:val="008B28AC"/>
    <w:rsid w:val="008B41C5"/>
    <w:rsid w:val="00912DB6"/>
    <w:rsid w:val="0094076E"/>
    <w:rsid w:val="009609E8"/>
    <w:rsid w:val="00974950"/>
    <w:rsid w:val="0098284F"/>
    <w:rsid w:val="009E4B16"/>
    <w:rsid w:val="00A27188"/>
    <w:rsid w:val="00A27251"/>
    <w:rsid w:val="00A63BE8"/>
    <w:rsid w:val="00A7094C"/>
    <w:rsid w:val="00A75A8C"/>
    <w:rsid w:val="00A771E3"/>
    <w:rsid w:val="00A80742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53519"/>
    <w:rsid w:val="00CA0CAE"/>
    <w:rsid w:val="00CA33E8"/>
    <w:rsid w:val="00D12C05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7698A"/>
    <w:rsid w:val="00E977D0"/>
    <w:rsid w:val="00EA410C"/>
    <w:rsid w:val="00EC09A3"/>
    <w:rsid w:val="00EC33E7"/>
    <w:rsid w:val="00ED7961"/>
    <w:rsid w:val="00EF3649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119</cp:revision>
  <dcterms:created xsi:type="dcterms:W3CDTF">2020-03-03T02:09:00Z</dcterms:created>
  <dcterms:modified xsi:type="dcterms:W3CDTF">2020-03-26T08:02:00Z</dcterms:modified>
</cp:coreProperties>
</file>