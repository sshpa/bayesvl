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506962" w14:textId="15EE89F7" w:rsidR="00316D41" w:rsidRPr="00A95AE4" w:rsidRDefault="00A95AE4">
      <w:pPr>
        <w:rPr>
          <w:i/>
        </w:rPr>
      </w:pPr>
      <w:r w:rsidRPr="00A95AE4">
        <w:rPr>
          <w:i/>
          <w:highlight w:val="yellow"/>
          <w:lang w:val="vi-VN"/>
        </w:rPr>
        <w:t>(</w:t>
      </w:r>
      <w:r w:rsidR="005B16D3" w:rsidRPr="00A95AE4">
        <w:rPr>
          <w:i/>
          <w:highlight w:val="yellow"/>
          <w:lang w:val="vi-VN"/>
        </w:rPr>
        <w:t>Giới thiệu bài toán A/B Test</w:t>
      </w:r>
      <w:r w:rsidRPr="00A95AE4">
        <w:rPr>
          <w:i/>
          <w:highlight w:val="yellow"/>
          <w:lang w:val="vi-VN"/>
        </w:rPr>
        <w:t>)</w:t>
      </w:r>
    </w:p>
    <w:p w14:paraId="7B2F79CE" w14:textId="6760D310" w:rsidR="00A95AE4" w:rsidRDefault="00A95AE4"/>
    <w:p w14:paraId="088DF724" w14:textId="477598BA" w:rsidR="00A95AE4" w:rsidRDefault="00A95AE4">
      <w:pPr>
        <w:rPr>
          <w:lang w:val="vi-VN"/>
        </w:rPr>
      </w:pPr>
      <w:r w:rsidRPr="00A95AE4">
        <w:t>A/B test l</w:t>
      </w:r>
      <w:r>
        <w:rPr>
          <w:lang w:val="vi-VN"/>
        </w:rPr>
        <w:t>à mô hình bài toán khá phổ biến. Bài toán xử lý 2 nhóm dữ liệu A và B, đánh giá hiệu năng từng nhóm và đưa ra đánh giá nhóm nào tốt hơn</w:t>
      </w:r>
    </w:p>
    <w:p w14:paraId="0570F708" w14:textId="1BF3D0F9" w:rsidR="00A95AE4" w:rsidRDefault="00A95AE4">
      <w:pPr>
        <w:rPr>
          <w:lang w:val="vi-VN"/>
        </w:rPr>
      </w:pPr>
    </w:p>
    <w:p w14:paraId="73A49787" w14:textId="3C1484F2" w:rsidR="00A95AE4" w:rsidRDefault="00A95AE4">
      <w:pPr>
        <w:rPr>
          <w:lang w:val="vi-VN"/>
        </w:rPr>
      </w:pPr>
      <w:r>
        <w:rPr>
          <w:lang w:val="vi-VN"/>
        </w:rPr>
        <w:t xml:space="preserve">Giả sử ta có dữ liệu 2 nhóm du khách từ 2 quốc gia Trung Quốc và </w:t>
      </w:r>
      <w:r w:rsidR="00E57E2A">
        <w:rPr>
          <w:lang w:val="vi-VN"/>
        </w:rPr>
        <w:t xml:space="preserve">Hàn </w:t>
      </w:r>
      <w:r w:rsidR="00A75A8C" w:rsidRPr="00A75A8C">
        <w:rPr>
          <w:lang w:val="vi-VN"/>
        </w:rPr>
        <w:t>Q</w:t>
      </w:r>
      <w:r w:rsidR="00A75A8C" w:rsidRPr="00443A8F">
        <w:rPr>
          <w:lang w:val="vi-VN"/>
        </w:rPr>
        <w:t>u</w:t>
      </w:r>
      <w:r w:rsidR="00A75A8C">
        <w:rPr>
          <w:lang w:val="vi-VN"/>
        </w:rPr>
        <w:t>ốc</w:t>
      </w:r>
      <w:r>
        <w:rPr>
          <w:lang w:val="vi-VN"/>
        </w:rPr>
        <w:t xml:space="preserve"> vào Việt nam. Các du khách được thực hiện xét nghiệm virus Covid-19 và có số ca dương tính của cả 2 nhóm.</w:t>
      </w:r>
    </w:p>
    <w:p w14:paraId="4715E794" w14:textId="77777777" w:rsidR="00633D4A" w:rsidRDefault="00633D4A">
      <w:pPr>
        <w:rPr>
          <w:lang w:val="vi-VN"/>
        </w:rPr>
      </w:pPr>
    </w:p>
    <w:p w14:paraId="15DEDA26" w14:textId="63EA42F0" w:rsidR="00A95AE4" w:rsidRDefault="00A95AE4">
      <w:pPr>
        <w:rPr>
          <w:lang w:val="vi-VN"/>
        </w:rPr>
      </w:pPr>
      <w:r>
        <w:rPr>
          <w:lang w:val="vi-VN"/>
        </w:rPr>
        <w:t>Frequestist:</w:t>
      </w:r>
    </w:p>
    <w:p w14:paraId="2D175B75" w14:textId="3FD2AE23" w:rsidR="00A95AE4" w:rsidRPr="00A95AE4" w:rsidRDefault="00A95AE4" w:rsidP="00A95AE4">
      <w:pPr>
        <w:rPr>
          <w:i/>
          <w:lang w:val="vi-VN"/>
        </w:rPr>
      </w:pPr>
      <w:r>
        <w:rPr>
          <w:i/>
          <w:highlight w:val="yellow"/>
          <w:lang w:val="vi-VN"/>
        </w:rPr>
        <w:t>Data prepare</w:t>
      </w:r>
    </w:p>
    <w:p w14:paraId="527DE637" w14:textId="77777777" w:rsidR="00FD5EBC" w:rsidRDefault="00633D4A">
      <w:pPr>
        <w:rPr>
          <w:lang w:val="vi-VN"/>
        </w:rPr>
      </w:pPr>
      <w:r w:rsidRPr="00633D4A">
        <w:rPr>
          <w:lang w:val="vi-VN"/>
        </w:rPr>
        <w:t>Giả</w:t>
      </w:r>
      <w:r>
        <w:rPr>
          <w:lang w:val="vi-VN"/>
        </w:rPr>
        <w:t xml:space="preserve"> sử ta thống kê dữ liệu </w:t>
      </w:r>
      <w:r w:rsidR="00FD5EBC">
        <w:rPr>
          <w:lang w:val="vi-VN"/>
        </w:rPr>
        <w:t xml:space="preserve">thu được trong cùng khoảng thời gian kiểm tra có </w:t>
      </w:r>
    </w:p>
    <w:p w14:paraId="7309615B" w14:textId="64155917" w:rsidR="00633D4A" w:rsidRDefault="00A27251" w:rsidP="00FD5E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1</w:t>
      </w:r>
      <w:r w:rsidR="00FD5EBC" w:rsidRPr="00FD5EBC">
        <w:rPr>
          <w:lang w:val="vi-VN"/>
        </w:rPr>
        <w:t>90 người đi vào từ TQ, trong số này có 26 ca dương tính</w:t>
      </w:r>
    </w:p>
    <w:p w14:paraId="5103187C" w14:textId="44737912" w:rsidR="00FD5EBC" w:rsidRPr="00FD5EBC" w:rsidRDefault="00B34CB9" w:rsidP="00FD5EB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170 người đi vào từ </w:t>
      </w:r>
      <w:r w:rsidR="00443A8F">
        <w:rPr>
          <w:lang w:val="vi-VN"/>
        </w:rPr>
        <w:t>Hàn QUốc</w:t>
      </w:r>
      <w:r>
        <w:rPr>
          <w:lang w:val="vi-VN"/>
        </w:rPr>
        <w:t>, trong số này có 7 ca dương tính</w:t>
      </w:r>
    </w:p>
    <w:p w14:paraId="39596C53" w14:textId="39923881" w:rsidR="00FD5EBC" w:rsidRDefault="00FD5EBC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B31F46" w14:paraId="48AC5513" w14:textId="77777777" w:rsidTr="00B31F46">
        <w:tc>
          <w:tcPr>
            <w:tcW w:w="3003" w:type="dxa"/>
          </w:tcPr>
          <w:p w14:paraId="2CF57122" w14:textId="77777777" w:rsidR="00B31F46" w:rsidRDefault="00B31F46">
            <w:pPr>
              <w:rPr>
                <w:lang w:val="vi-VN"/>
              </w:rPr>
            </w:pPr>
          </w:p>
        </w:tc>
        <w:tc>
          <w:tcPr>
            <w:tcW w:w="3003" w:type="dxa"/>
          </w:tcPr>
          <w:p w14:paraId="5F01EEEE" w14:textId="5C39EA20" w:rsidR="00B31F46" w:rsidRDefault="00B14598">
            <w:pPr>
              <w:rPr>
                <w:lang w:val="vi-VN"/>
              </w:rPr>
            </w:pPr>
            <w:r>
              <w:rPr>
                <w:lang w:val="vi-VN"/>
              </w:rPr>
              <w:t>Khách TQ</w:t>
            </w:r>
          </w:p>
        </w:tc>
        <w:tc>
          <w:tcPr>
            <w:tcW w:w="3004" w:type="dxa"/>
          </w:tcPr>
          <w:p w14:paraId="68380889" w14:textId="56EB353A" w:rsidR="00B31F46" w:rsidRDefault="00B14598">
            <w:pPr>
              <w:rPr>
                <w:lang w:val="vi-VN"/>
              </w:rPr>
            </w:pPr>
            <w:r>
              <w:rPr>
                <w:lang w:val="vi-VN"/>
              </w:rPr>
              <w:t xml:space="preserve">Khách </w:t>
            </w:r>
            <w:r w:rsidR="00EC33E7">
              <w:rPr>
                <w:lang w:val="vi-VN"/>
              </w:rPr>
              <w:t>Hàn</w:t>
            </w:r>
          </w:p>
        </w:tc>
      </w:tr>
      <w:tr w:rsidR="00B31F46" w14:paraId="5E3AE296" w14:textId="77777777" w:rsidTr="00B31F46">
        <w:tc>
          <w:tcPr>
            <w:tcW w:w="3003" w:type="dxa"/>
          </w:tcPr>
          <w:p w14:paraId="1648838F" w14:textId="4AB070EE" w:rsidR="00B31F46" w:rsidRPr="00D40086" w:rsidRDefault="00B31F46">
            <w:r>
              <w:rPr>
                <w:lang w:val="vi-VN"/>
              </w:rPr>
              <w:t>Số người vào</w:t>
            </w:r>
          </w:p>
        </w:tc>
        <w:tc>
          <w:tcPr>
            <w:tcW w:w="3003" w:type="dxa"/>
          </w:tcPr>
          <w:p w14:paraId="76EBCDA0" w14:textId="2F14AA94" w:rsidR="00B31F46" w:rsidRDefault="0094076E">
            <w:pPr>
              <w:rPr>
                <w:lang w:val="vi-VN"/>
              </w:rPr>
            </w:pPr>
            <w:r>
              <w:rPr>
                <w:lang w:val="vi-VN"/>
              </w:rPr>
              <w:t>190</w:t>
            </w:r>
          </w:p>
        </w:tc>
        <w:tc>
          <w:tcPr>
            <w:tcW w:w="3004" w:type="dxa"/>
          </w:tcPr>
          <w:p w14:paraId="4F3C7AAB" w14:textId="46E0C230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  <w:r w:rsidR="00D47F99">
              <w:rPr>
                <w:lang w:val="vi-VN"/>
              </w:rPr>
              <w:t>70</w:t>
            </w:r>
          </w:p>
        </w:tc>
      </w:tr>
      <w:tr w:rsidR="00B31F46" w14:paraId="11E2DDF9" w14:textId="77777777" w:rsidTr="00B31F46">
        <w:tc>
          <w:tcPr>
            <w:tcW w:w="3003" w:type="dxa"/>
          </w:tcPr>
          <w:p w14:paraId="141386FC" w14:textId="6EEB36D6" w:rsidR="00B31F46" w:rsidRPr="00D40086" w:rsidRDefault="00B31F46">
            <w:r>
              <w:rPr>
                <w:lang w:val="vi-VN"/>
              </w:rPr>
              <w:t>Số ca dương tính</w:t>
            </w:r>
          </w:p>
        </w:tc>
        <w:tc>
          <w:tcPr>
            <w:tcW w:w="3003" w:type="dxa"/>
          </w:tcPr>
          <w:p w14:paraId="4C2E3A01" w14:textId="77777777" w:rsidR="00B31F46" w:rsidRDefault="00D47F99">
            <w:pPr>
              <w:rPr>
                <w:lang w:val="vi-VN"/>
              </w:rPr>
            </w:pPr>
            <w:r>
              <w:rPr>
                <w:lang w:val="vi-VN"/>
              </w:rPr>
              <w:t>26</w:t>
            </w:r>
          </w:p>
        </w:tc>
        <w:tc>
          <w:tcPr>
            <w:tcW w:w="3004" w:type="dxa"/>
          </w:tcPr>
          <w:p w14:paraId="247404A4" w14:textId="37867DC9" w:rsidR="00B31F46" w:rsidRDefault="007B4AEB">
            <w:pPr>
              <w:rPr>
                <w:lang w:val="vi-VN"/>
              </w:rPr>
            </w:pPr>
            <w:r>
              <w:rPr>
                <w:lang w:val="vi-VN"/>
              </w:rPr>
              <w:t>1</w:t>
            </w:r>
            <w:r w:rsidR="0094076E">
              <w:rPr>
                <w:lang w:val="vi-VN"/>
              </w:rPr>
              <w:t>8</w:t>
            </w:r>
          </w:p>
        </w:tc>
      </w:tr>
      <w:tr w:rsidR="00B31F46" w14:paraId="3D39B114" w14:textId="77777777" w:rsidTr="00B31F46">
        <w:tc>
          <w:tcPr>
            <w:tcW w:w="3003" w:type="dxa"/>
          </w:tcPr>
          <w:p w14:paraId="476A5D7E" w14:textId="16E4CB07" w:rsidR="00B31F46" w:rsidRPr="00D40086" w:rsidRDefault="007D42EE">
            <w:pPr>
              <w:rPr>
                <w:lang w:val="vi-VN"/>
              </w:rPr>
            </w:pPr>
            <w:r>
              <w:rPr>
                <w:lang w:val="vi-VN"/>
              </w:rPr>
              <w:t>Tỉ lệ nhiễm bệnh</w:t>
            </w:r>
          </w:p>
        </w:tc>
        <w:tc>
          <w:tcPr>
            <w:tcW w:w="3003" w:type="dxa"/>
          </w:tcPr>
          <w:p w14:paraId="569181EA" w14:textId="5919ADB2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0.1</w:t>
            </w:r>
            <w:r w:rsidR="000A2CF8">
              <w:rPr>
                <w:lang w:val="vi-VN"/>
              </w:rPr>
              <w:t>39</w:t>
            </w:r>
          </w:p>
        </w:tc>
        <w:tc>
          <w:tcPr>
            <w:tcW w:w="3004" w:type="dxa"/>
          </w:tcPr>
          <w:p w14:paraId="2731D15D" w14:textId="49297E60" w:rsidR="00B31F46" w:rsidRDefault="00A771E3">
            <w:pPr>
              <w:rPr>
                <w:lang w:val="vi-VN"/>
              </w:rPr>
            </w:pPr>
            <w:r>
              <w:rPr>
                <w:lang w:val="vi-VN"/>
              </w:rPr>
              <w:t>0.</w:t>
            </w:r>
            <w:r w:rsidR="00ED7961">
              <w:rPr>
                <w:lang w:val="vi-VN"/>
              </w:rPr>
              <w:t>10</w:t>
            </w:r>
            <w:r w:rsidR="000A2CF8">
              <w:rPr>
                <w:lang w:val="vi-VN"/>
              </w:rPr>
              <w:t>6</w:t>
            </w:r>
          </w:p>
        </w:tc>
      </w:tr>
    </w:tbl>
    <w:p w14:paraId="398E8CC6" w14:textId="302DDD6A" w:rsidR="00D442E6" w:rsidRDefault="00D442E6">
      <w:pPr>
        <w:rPr>
          <w:lang w:val="vi-VN"/>
        </w:rPr>
      </w:pPr>
    </w:p>
    <w:p w14:paraId="6A93F144" w14:textId="0A9D1486" w:rsidR="004709CA" w:rsidRPr="00D40086" w:rsidRDefault="004709CA">
      <w:pPr>
        <w:rPr>
          <w:lang w:val="vi-VN"/>
        </w:rPr>
      </w:pPr>
      <w:r>
        <w:rPr>
          <w:lang w:val="vi-VN"/>
        </w:rPr>
        <w:t>Câu hỏi có thực sự tỉ lệ nhiễm bênh từ khách TQ (1</w:t>
      </w:r>
      <w:r w:rsidR="00BC7401">
        <w:rPr>
          <w:lang w:val="vi-VN"/>
        </w:rPr>
        <w:t>3</w:t>
      </w:r>
      <w:r>
        <w:rPr>
          <w:lang w:val="vi-VN"/>
        </w:rPr>
        <w:t>.</w:t>
      </w:r>
      <w:r w:rsidR="00BC7401">
        <w:rPr>
          <w:lang w:val="vi-VN"/>
        </w:rPr>
        <w:t>9</w:t>
      </w:r>
      <w:r>
        <w:rPr>
          <w:lang w:val="vi-VN"/>
        </w:rPr>
        <w:t xml:space="preserve">%) cao hơn khách </w:t>
      </w:r>
      <w:r w:rsidR="008B28AC">
        <w:rPr>
          <w:lang w:val="vi-VN"/>
        </w:rPr>
        <w:t>Hàn</w:t>
      </w:r>
      <w:r>
        <w:rPr>
          <w:lang w:val="vi-VN"/>
        </w:rPr>
        <w:t xml:space="preserve"> (</w:t>
      </w:r>
      <w:r w:rsidR="008B28AC">
        <w:rPr>
          <w:lang w:val="vi-VN"/>
        </w:rPr>
        <w:t>1</w:t>
      </w:r>
      <w:r>
        <w:rPr>
          <w:lang w:val="vi-VN"/>
        </w:rPr>
        <w:t>0.6%) không?</w:t>
      </w:r>
    </w:p>
    <w:p w14:paraId="2ED4AE42" w14:textId="3147898C" w:rsidR="004709CA" w:rsidRDefault="00C53519">
      <w:pPr>
        <w:rPr>
          <w:lang w:val="vi-VN"/>
        </w:rPr>
      </w:pPr>
      <w:ins w:id="0" w:author="Microsoft Office User" w:date="2020-03-26T14:50:00Z">
        <w:r>
          <w:rPr>
            <w:lang w:val="vi-VN"/>
          </w:rPr>
          <w:t>$</w:t>
        </w:r>
      </w:ins>
      <w:ins w:id="1" w:author="Microsoft Office User" w:date="2020-03-26T14:51:00Z">
        <w:r>
          <w:rPr>
            <w:lang w:val="vi-VN"/>
          </w:rPr>
          <w:t>$</w:t>
        </w:r>
      </w:ins>
      <w:r w:rsidR="00EF3649">
        <w:rPr>
          <w:lang w:val="vi-VN"/>
        </w:rPr>
        <w:t>P</w:t>
      </w:r>
      <w:ins w:id="2" w:author="Microsoft Office User" w:date="2020-03-26T14:51:00Z">
        <w:r>
          <w:rPr>
            <w:lang w:val="vi-VN"/>
          </w:rPr>
          <w:t>_{</w:t>
        </w:r>
      </w:ins>
      <w:r w:rsidR="00EF3649">
        <w:rPr>
          <w:lang w:val="vi-VN"/>
        </w:rPr>
        <w:t>china</w:t>
      </w:r>
      <w:ins w:id="3" w:author="Microsoft Office User" w:date="2020-03-26T14:51:00Z">
        <w:r>
          <w:rPr>
            <w:lang w:val="vi-VN"/>
          </w:rPr>
          <w:t>}</w:t>
        </w:r>
      </w:ins>
      <w:r w:rsidR="00EF3649">
        <w:rPr>
          <w:lang w:val="vi-VN"/>
        </w:rPr>
        <w:t xml:space="preserve"> = I</w:t>
      </w:r>
      <w:ins w:id="4" w:author="Microsoft Office User" w:date="2020-03-26T14:51:00Z">
        <w:r>
          <w:rPr>
            <w:lang w:val="vi-VN"/>
          </w:rPr>
          <w:t>_</w:t>
        </w:r>
      </w:ins>
      <w:ins w:id="5" w:author="Microsoft Office User" w:date="2020-03-26T14:52:00Z">
        <w:r>
          <w:t>{</w:t>
        </w:r>
      </w:ins>
      <w:r w:rsidR="00EF3649">
        <w:rPr>
          <w:lang w:val="vi-VN"/>
        </w:rPr>
        <w:t>china</w:t>
      </w:r>
      <w:ins w:id="6" w:author="Microsoft Office User" w:date="2020-03-26T14:51:00Z">
        <w:r>
          <w:t>}</w:t>
        </w:r>
      </w:ins>
      <w:r w:rsidR="00EF3649">
        <w:rPr>
          <w:lang w:val="vi-VN"/>
        </w:rPr>
        <w:t xml:space="preserve"> </w:t>
      </w:r>
      <w:ins w:id="7" w:author="Microsoft Office User" w:date="2020-03-26T14:52:00Z">
        <w:r w:rsidR="00555168">
          <w:t xml:space="preserve"> </w:t>
        </w:r>
      </w:ins>
      <w:r w:rsidR="00EF3649">
        <w:rPr>
          <w:lang w:val="vi-VN"/>
        </w:rPr>
        <w:t>/</w:t>
      </w:r>
      <w:ins w:id="8" w:author="Microsoft Office User" w:date="2020-03-26T14:52:00Z">
        <w:r w:rsidR="00555168">
          <w:t xml:space="preserve"> </w:t>
        </w:r>
      </w:ins>
      <w:r w:rsidR="00EF3649">
        <w:rPr>
          <w:lang w:val="vi-VN"/>
        </w:rPr>
        <w:t xml:space="preserve"> N</w:t>
      </w:r>
      <w:ins w:id="9" w:author="Microsoft Office User" w:date="2020-03-26T14:51:00Z">
        <w:r>
          <w:rPr>
            <w:lang w:val="vi-VN"/>
          </w:rPr>
          <w:t>_</w:t>
        </w:r>
      </w:ins>
      <w:ins w:id="10" w:author="Microsoft Office User" w:date="2020-03-26T14:52:00Z">
        <w:r>
          <w:t>{</w:t>
        </w:r>
      </w:ins>
      <w:r w:rsidR="00EF3649">
        <w:rPr>
          <w:lang w:val="vi-VN"/>
        </w:rPr>
        <w:t>china</w:t>
      </w:r>
      <w:ins w:id="11" w:author="Microsoft Office User" w:date="2020-03-26T14:52:00Z">
        <w:r>
          <w:t>}</w:t>
        </w:r>
      </w:ins>
      <w:ins w:id="12" w:author="Microsoft Office User" w:date="2020-03-26T14:51:00Z">
        <w:r>
          <w:rPr>
            <w:lang w:val="vi-VN"/>
          </w:rPr>
          <w:t>$$</w:t>
        </w:r>
      </w:ins>
    </w:p>
    <w:p w14:paraId="57FCC0EE" w14:textId="45EB79E5" w:rsidR="00EF3649" w:rsidRDefault="00C53519">
      <w:pPr>
        <w:rPr>
          <w:lang w:val="vi-VN"/>
        </w:rPr>
      </w:pPr>
      <w:ins w:id="13" w:author="Microsoft Office User" w:date="2020-03-26T14:51:00Z">
        <w:r>
          <w:rPr>
            <w:lang w:val="vi-VN"/>
          </w:rPr>
          <w:t>$$</w:t>
        </w:r>
      </w:ins>
      <w:r w:rsidR="00EF3649">
        <w:rPr>
          <w:lang w:val="vi-VN"/>
        </w:rPr>
        <w:t>P</w:t>
      </w:r>
      <w:ins w:id="14" w:author="Microsoft Office User" w:date="2020-03-26T14:51:00Z">
        <w:r>
          <w:rPr>
            <w:lang w:val="vi-VN"/>
          </w:rPr>
          <w:t>_</w:t>
        </w:r>
        <w:r w:rsidRPr="00555168">
          <w:rPr>
            <w:lang w:val="vi-VN"/>
            <w:rPrChange w:id="15" w:author="Microsoft Office User" w:date="2020-03-26T14:52:00Z">
              <w:rPr/>
            </w:rPrChange>
          </w:rPr>
          <w:t>{</w:t>
        </w:r>
      </w:ins>
      <w:r w:rsidR="00EF3649">
        <w:rPr>
          <w:lang w:val="vi-VN"/>
        </w:rPr>
        <w:t>korea</w:t>
      </w:r>
      <w:ins w:id="16" w:author="Microsoft Office User" w:date="2020-03-26T14:51:00Z">
        <w:r w:rsidRPr="00555168">
          <w:rPr>
            <w:lang w:val="vi-VN"/>
            <w:rPrChange w:id="17" w:author="Microsoft Office User" w:date="2020-03-26T14:52:00Z">
              <w:rPr/>
            </w:rPrChange>
          </w:rPr>
          <w:t>}</w:t>
        </w:r>
      </w:ins>
      <w:r w:rsidR="00EF3649">
        <w:rPr>
          <w:lang w:val="vi-VN"/>
        </w:rPr>
        <w:t xml:space="preserve"> = I</w:t>
      </w:r>
      <w:ins w:id="18" w:author="Microsoft Office User" w:date="2020-03-26T14:51:00Z">
        <w:r>
          <w:rPr>
            <w:lang w:val="vi-VN"/>
          </w:rPr>
          <w:t>_</w:t>
        </w:r>
        <w:r w:rsidRPr="00555168">
          <w:rPr>
            <w:lang w:val="vi-VN"/>
            <w:rPrChange w:id="19" w:author="Microsoft Office User" w:date="2020-03-26T14:52:00Z">
              <w:rPr/>
            </w:rPrChange>
          </w:rPr>
          <w:t>{</w:t>
        </w:r>
      </w:ins>
      <w:r w:rsidR="00EF3649">
        <w:rPr>
          <w:lang w:val="vi-VN"/>
        </w:rPr>
        <w:t>korea</w:t>
      </w:r>
      <w:ins w:id="20" w:author="Microsoft Office User" w:date="2020-03-26T14:51:00Z">
        <w:r w:rsidRPr="00555168">
          <w:rPr>
            <w:lang w:val="vi-VN"/>
            <w:rPrChange w:id="21" w:author="Microsoft Office User" w:date="2020-03-26T14:52:00Z">
              <w:rPr/>
            </w:rPrChange>
          </w:rPr>
          <w:t>}</w:t>
        </w:r>
      </w:ins>
      <w:r w:rsidR="00EF3649">
        <w:rPr>
          <w:lang w:val="vi-VN"/>
        </w:rPr>
        <w:t xml:space="preserve"> / N</w:t>
      </w:r>
      <w:ins w:id="22" w:author="Microsoft Office User" w:date="2020-03-26T14:51:00Z">
        <w:r>
          <w:rPr>
            <w:lang w:val="vi-VN"/>
          </w:rPr>
          <w:t>_</w:t>
        </w:r>
      </w:ins>
      <w:ins w:id="23" w:author="Microsoft Office User" w:date="2020-03-26T14:52:00Z">
        <w:r w:rsidRPr="00555168">
          <w:rPr>
            <w:lang w:val="vi-VN"/>
            <w:rPrChange w:id="24" w:author="Microsoft Office User" w:date="2020-03-26T14:52:00Z">
              <w:rPr/>
            </w:rPrChange>
          </w:rPr>
          <w:t>{</w:t>
        </w:r>
      </w:ins>
      <w:r w:rsidR="00EF3649">
        <w:rPr>
          <w:lang w:val="vi-VN"/>
        </w:rPr>
        <w:t>korea</w:t>
      </w:r>
      <w:ins w:id="25" w:author="Microsoft Office User" w:date="2020-03-26T14:52:00Z">
        <w:r w:rsidRPr="00555168">
          <w:rPr>
            <w:lang w:val="vi-VN"/>
            <w:rPrChange w:id="26" w:author="Microsoft Office User" w:date="2020-03-26T14:52:00Z">
              <w:rPr/>
            </w:rPrChange>
          </w:rPr>
          <w:t>}</w:t>
        </w:r>
      </w:ins>
      <w:ins w:id="27" w:author="Microsoft Office User" w:date="2020-03-26T14:51:00Z">
        <w:r>
          <w:rPr>
            <w:lang w:val="vi-VN"/>
          </w:rPr>
          <w:t>$$</w:t>
        </w:r>
      </w:ins>
    </w:p>
    <w:p w14:paraId="74735DA5" w14:textId="08DC87CC" w:rsidR="00D12C05" w:rsidRDefault="00D12C05">
      <w:pPr>
        <w:rPr>
          <w:lang w:val="vi-VN"/>
        </w:rPr>
      </w:pPr>
    </w:p>
    <w:p w14:paraId="0F52431A" w14:textId="3D434DA5" w:rsidR="00D12C05" w:rsidRPr="00377690" w:rsidRDefault="007E03DA">
      <w:pPr>
        <w:rPr>
          <w:lang w:val="vi-VN"/>
        </w:rPr>
      </w:pPr>
      <w:ins w:id="28" w:author="Microsoft Office User" w:date="2020-03-26T14:52:00Z">
        <w:r w:rsidRPr="00377690">
          <w:rPr>
            <w:lang w:val="vi-VN"/>
            <w:rPrChange w:id="29" w:author="Microsoft Office User" w:date="2020-03-26T14:53:00Z">
              <w:rPr/>
            </w:rPrChange>
          </w:rPr>
          <w:t>$$</w:t>
        </w:r>
      </w:ins>
      <w:ins w:id="30" w:author="Microsoft Office User" w:date="2020-03-26T14:53:00Z">
        <w:r w:rsidR="003C2283" w:rsidRPr="00377690">
          <w:rPr>
            <w:lang w:val="vi-VN"/>
            <w:rPrChange w:id="31" w:author="Microsoft Office User" w:date="2020-03-26T14:53:00Z">
              <w:rPr/>
            </w:rPrChange>
          </w:rPr>
          <w:t>\</w:t>
        </w:r>
      </w:ins>
      <w:ins w:id="32" w:author="Microsoft Office User" w:date="2020-03-26T14:54:00Z">
        <w:r w:rsidR="00377690" w:rsidRPr="00A7094C">
          <w:rPr>
            <w:lang w:val="vi-VN"/>
            <w:rPrChange w:id="33" w:author="Microsoft Office User" w:date="2020-03-26T14:54:00Z">
              <w:rPr/>
            </w:rPrChange>
          </w:rPr>
          <w:t>texttt</w:t>
        </w:r>
      </w:ins>
      <w:ins w:id="34" w:author="Microsoft Office User" w:date="2020-03-26T14:53:00Z">
        <w:r w:rsidR="003C2283" w:rsidRPr="00377690">
          <w:rPr>
            <w:lang w:val="vi-VN"/>
            <w:rPrChange w:id="35" w:author="Microsoft Office User" w:date="2020-03-26T14:53:00Z">
              <w:rPr/>
            </w:rPrChange>
          </w:rPr>
          <w:t>{</w:t>
        </w:r>
      </w:ins>
      <w:r w:rsidR="00D12C05">
        <w:rPr>
          <w:lang w:val="vi-VN"/>
        </w:rPr>
        <w:t>Diff</w:t>
      </w:r>
      <w:ins w:id="36" w:author="Microsoft Office User" w:date="2020-03-26T14:53:00Z">
        <w:r w:rsidR="003C2283" w:rsidRPr="00377690">
          <w:rPr>
            <w:lang w:val="vi-VN"/>
            <w:rPrChange w:id="37" w:author="Microsoft Office User" w:date="2020-03-26T14:53:00Z">
              <w:rPr/>
            </w:rPrChange>
          </w:rPr>
          <w:t>}</w:t>
        </w:r>
      </w:ins>
      <w:r w:rsidR="00D12C05">
        <w:rPr>
          <w:lang w:val="vi-VN"/>
        </w:rPr>
        <w:t xml:space="preserve"> = P</w:t>
      </w:r>
      <w:ins w:id="38" w:author="Microsoft Office User" w:date="2020-03-26T14:52:00Z">
        <w:r w:rsidR="00E7698A" w:rsidRPr="00377690">
          <w:rPr>
            <w:lang w:val="vi-VN"/>
            <w:rPrChange w:id="39" w:author="Microsoft Office User" w:date="2020-03-26T14:53:00Z">
              <w:rPr/>
            </w:rPrChange>
          </w:rPr>
          <w:t>_</w:t>
        </w:r>
      </w:ins>
      <w:ins w:id="40" w:author="Microsoft Office User" w:date="2020-03-26T14:53:00Z">
        <w:r w:rsidR="00E7698A" w:rsidRPr="00377690">
          <w:rPr>
            <w:lang w:val="vi-VN"/>
            <w:rPrChange w:id="41" w:author="Microsoft Office User" w:date="2020-03-26T14:53:00Z">
              <w:rPr/>
            </w:rPrChange>
          </w:rPr>
          <w:t>{</w:t>
        </w:r>
      </w:ins>
      <w:r w:rsidR="00D12C05">
        <w:rPr>
          <w:lang w:val="vi-VN"/>
        </w:rPr>
        <w:t>china</w:t>
      </w:r>
      <w:ins w:id="42" w:author="Microsoft Office User" w:date="2020-03-26T14:53:00Z">
        <w:r w:rsidR="00E7698A" w:rsidRPr="00377690">
          <w:rPr>
            <w:lang w:val="vi-VN"/>
            <w:rPrChange w:id="43" w:author="Microsoft Office User" w:date="2020-03-26T14:53:00Z">
              <w:rPr/>
            </w:rPrChange>
          </w:rPr>
          <w:t>}</w:t>
        </w:r>
      </w:ins>
      <w:r w:rsidR="00D12C05">
        <w:rPr>
          <w:lang w:val="vi-VN"/>
        </w:rPr>
        <w:t xml:space="preserve"> </w:t>
      </w:r>
      <w:ins w:id="44" w:author="Microsoft Office User" w:date="2020-03-26T15:03:00Z">
        <w:r w:rsidR="002B0279" w:rsidRPr="000940CA">
          <w:rPr>
            <w:lang w:val="vi-VN"/>
            <w:rPrChange w:id="45" w:author="Microsoft Office User" w:date="2020-04-13T16:49:00Z">
              <w:rPr/>
            </w:rPrChange>
          </w:rPr>
          <w:t>-</w:t>
        </w:r>
      </w:ins>
      <w:del w:id="46" w:author="Microsoft Office User" w:date="2020-03-26T15:03:00Z">
        <w:r w:rsidR="00D12C05" w:rsidDel="002B0279">
          <w:rPr>
            <w:lang w:val="vi-VN"/>
          </w:rPr>
          <w:delText>–</w:delText>
        </w:r>
      </w:del>
      <w:r w:rsidR="00D12C05">
        <w:rPr>
          <w:lang w:val="vi-VN"/>
        </w:rPr>
        <w:t xml:space="preserve"> P</w:t>
      </w:r>
      <w:ins w:id="47" w:author="Microsoft Office User" w:date="2020-03-26T14:53:00Z">
        <w:r w:rsidR="00E7698A" w:rsidRPr="00377690">
          <w:rPr>
            <w:lang w:val="vi-VN"/>
            <w:rPrChange w:id="48" w:author="Microsoft Office User" w:date="2020-03-26T14:53:00Z">
              <w:rPr/>
            </w:rPrChange>
          </w:rPr>
          <w:t>_{</w:t>
        </w:r>
      </w:ins>
      <w:r w:rsidR="00D12C05">
        <w:rPr>
          <w:lang w:val="vi-VN"/>
        </w:rPr>
        <w:t>korea</w:t>
      </w:r>
      <w:ins w:id="49" w:author="Microsoft Office User" w:date="2020-03-26T14:53:00Z">
        <w:r w:rsidR="00E7698A" w:rsidRPr="00377690">
          <w:rPr>
            <w:lang w:val="vi-VN"/>
            <w:rPrChange w:id="50" w:author="Microsoft Office User" w:date="2020-03-26T14:53:00Z">
              <w:rPr/>
            </w:rPrChange>
          </w:rPr>
          <w:t>}</w:t>
        </w:r>
      </w:ins>
      <w:ins w:id="51" w:author="Microsoft Office User" w:date="2020-03-26T14:52:00Z">
        <w:r w:rsidRPr="00377690">
          <w:rPr>
            <w:lang w:val="vi-VN"/>
            <w:rPrChange w:id="52" w:author="Microsoft Office User" w:date="2020-03-26T14:53:00Z">
              <w:rPr/>
            </w:rPrChange>
          </w:rPr>
          <w:t>$$</w:t>
        </w:r>
      </w:ins>
    </w:p>
    <w:p w14:paraId="2A4BE578" w14:textId="6A11C3E1" w:rsidR="001E05B0" w:rsidDel="006C3768" w:rsidRDefault="006C3768">
      <w:pPr>
        <w:rPr>
          <w:del w:id="53" w:author="Microsoft Office User" w:date="2020-03-26T15:02:00Z"/>
          <w:rFonts w:ascii="Helvetica" w:hAnsi="Helvetica" w:cs="Helvetica"/>
          <w:color w:val="000000"/>
          <w:lang w:val="vi-VN"/>
        </w:rPr>
      </w:pPr>
      <w:ins w:id="54" w:author="Microsoft Office User" w:date="2020-03-26T15:02:00Z">
        <w:r w:rsidRPr="006C3768">
          <w:rPr>
            <w:rFonts w:ascii="Helvetica" w:hAnsi="Helvetica" w:cs="Helvetica"/>
            <w:color w:val="000000"/>
            <w:lang w:val="vi-VN"/>
            <w:rPrChange w:id="55" w:author="Microsoft Office User" w:date="2020-03-26T15:02:00Z">
              <w:rPr>
                <w:rFonts w:ascii="Helvetica" w:hAnsi="Helvetica" w:cs="Helvetica"/>
                <w:color w:val="000000"/>
              </w:rPr>
            </w:rPrChange>
          </w:rPr>
          <w:t>$$\texttt{SE(Diff)} = \sqrt{\frac{P_{china} (1-P_{china})} {N_{china}} + \frac{P_{korea}(1-P_{korea})} {N_{korea}}}$$</w:t>
        </w:r>
      </w:ins>
      <w:del w:id="56" w:author="Microsoft Office User" w:date="2020-03-26T15:02:00Z">
        <w:r w:rsidR="00D12C05" w:rsidDel="006C3768">
          <w:rPr>
            <w:lang w:val="vi-VN"/>
          </w:rPr>
          <w:delText xml:space="preserve">SE(Diff) = </w:delText>
        </w:r>
        <w:r w:rsidR="000C4768" w:rsidDel="006C3768">
          <w:rPr>
            <w:lang w:val="vi-VN"/>
          </w:rPr>
          <w:delText>sqrt</w:delText>
        </w:r>
      </w:del>
      <w:del w:id="57" w:author="Microsoft Office User" w:date="2020-03-26T14:59:00Z">
        <w:r w:rsidR="000C4768" w:rsidDel="00A80742">
          <w:rPr>
            <w:lang w:val="vi-VN"/>
          </w:rPr>
          <w:delText>(</w:delText>
        </w:r>
      </w:del>
      <w:del w:id="58" w:author="Microsoft Office User" w:date="2020-03-26T15:02:00Z">
        <w:r w:rsidR="000C4768" w:rsidDel="006C3768">
          <w:rPr>
            <w:lang w:val="vi-VN"/>
          </w:rPr>
          <w:delText>Pchina</w:delText>
        </w:r>
      </w:del>
      <w:del w:id="59" w:author="Microsoft Office User" w:date="2020-03-26T14:55:00Z">
        <w:r w:rsidR="000C4768" w:rsidDel="00817F43">
          <w:rPr>
            <w:lang w:val="vi-VN"/>
          </w:rPr>
          <w:delText>*</w:delText>
        </w:r>
      </w:del>
      <w:del w:id="60" w:author="Microsoft Office User" w:date="2020-03-26T15:02:00Z">
        <w:r w:rsidR="000C4768" w:rsidDel="006C3768">
          <w:rPr>
            <w:lang w:val="vi-VN"/>
          </w:rPr>
          <w:delText>(1-Pchina)/Nchina + Pk</w:delText>
        </w:r>
        <w:r w:rsidR="000C4768" w:rsidRPr="00817F43" w:rsidDel="006C3768">
          <w:rPr>
            <w:lang w:val="vi-VN"/>
            <w:rPrChange w:id="61" w:author="Microsoft Office User" w:date="2020-03-26T14:55:00Z">
              <w:rPr/>
            </w:rPrChange>
          </w:rPr>
          <w:delText>orea</w:delText>
        </w:r>
      </w:del>
      <w:del w:id="62" w:author="Microsoft Office User" w:date="2020-03-26T14:55:00Z">
        <w:r w:rsidR="000C4768" w:rsidRPr="00817F43" w:rsidDel="003B5C2B">
          <w:rPr>
            <w:lang w:val="vi-VN"/>
            <w:rPrChange w:id="63" w:author="Microsoft Office User" w:date="2020-03-26T14:55:00Z">
              <w:rPr/>
            </w:rPrChange>
          </w:rPr>
          <w:delText>*</w:delText>
        </w:r>
      </w:del>
      <w:del w:id="64" w:author="Microsoft Office User" w:date="2020-03-26T15:02:00Z">
        <w:r w:rsidR="000C4768" w:rsidRPr="00817F43" w:rsidDel="006C3768">
          <w:rPr>
            <w:lang w:val="vi-VN"/>
            <w:rPrChange w:id="65" w:author="Microsoft Office User" w:date="2020-03-26T14:55:00Z">
              <w:rPr/>
            </w:rPrChange>
          </w:rPr>
          <w:delText>(1-Pkorea)/Nkorea)</w:delText>
        </w:r>
      </w:del>
      <w:del w:id="66" w:author="Microsoft Office User" w:date="2020-03-26T14:59:00Z">
        <w:r w:rsidR="000C4768" w:rsidRPr="00817F43" w:rsidDel="00A80742">
          <w:rPr>
            <w:lang w:val="vi-VN"/>
            <w:rPrChange w:id="67" w:author="Microsoft Office User" w:date="2020-03-26T14:55:00Z">
              <w:rPr/>
            </w:rPrChange>
          </w:rPr>
          <w:delText>)</w:delText>
        </w:r>
      </w:del>
    </w:p>
    <w:p w14:paraId="46947684" w14:textId="77777777" w:rsidR="006C3768" w:rsidRPr="00817F43" w:rsidRDefault="006C3768">
      <w:pPr>
        <w:rPr>
          <w:ins w:id="68" w:author="Microsoft Office User" w:date="2020-03-26T15:02:00Z"/>
          <w:lang w:val="vi-VN"/>
          <w:rPrChange w:id="69" w:author="Microsoft Office User" w:date="2020-03-26T14:55:00Z">
            <w:rPr>
              <w:ins w:id="70" w:author="Microsoft Office User" w:date="2020-03-26T15:02:00Z"/>
            </w:rPr>
          </w:rPrChange>
        </w:rPr>
      </w:pPr>
    </w:p>
    <w:p w14:paraId="121A8996" w14:textId="77777777" w:rsidR="00EF3649" w:rsidRPr="00633D4A" w:rsidRDefault="00EF3649">
      <w:pPr>
        <w:rPr>
          <w:lang w:val="vi-VN"/>
        </w:rPr>
      </w:pPr>
    </w:p>
    <w:p w14:paraId="76B4A31D" w14:textId="54427DA2" w:rsidR="00A95AE4" w:rsidRPr="003402ED" w:rsidRDefault="00A95AE4">
      <w:r>
        <w:t>Chi</w:t>
      </w:r>
      <w:r>
        <w:rPr>
          <w:lang w:val="vi-VN"/>
        </w:rPr>
        <w:t>-square test</w:t>
      </w:r>
      <w:ins w:id="71" w:author="Microsoft Office User" w:date="2020-03-26T15:02:00Z">
        <w:r w:rsidR="003402ED">
          <w:t>:</w:t>
        </w:r>
      </w:ins>
    </w:p>
    <w:tbl>
      <w:tblPr>
        <w:tblStyle w:val="TableGrid"/>
        <w:tblW w:w="0" w:type="auto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010"/>
      </w:tblGrid>
      <w:tr w:rsidR="00853700" w14:paraId="6130DC04" w14:textId="77777777" w:rsidTr="00357ED1">
        <w:tc>
          <w:tcPr>
            <w:tcW w:w="9010" w:type="dxa"/>
            <w:shd w:val="clear" w:color="auto" w:fill="F2F2F2" w:themeFill="background1" w:themeFillShade="F2"/>
          </w:tcPr>
          <w:p w14:paraId="51A60420" w14:textId="29110EFB" w:rsidR="00853700" w:rsidRPr="00551C84" w:rsidRDefault="005A1872">
            <w:pPr>
              <w:rPr>
                <w:rFonts w:ascii="Courier New" w:hAnsi="Courier New" w:cs="Courier New"/>
                <w:sz w:val="20"/>
                <w:szCs w:val="20"/>
              </w:rPr>
            </w:pPr>
            <w:bookmarkStart w:id="72" w:name="_Hlk34729510"/>
            <w:proofErr w:type="spellStart"/>
            <w:r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 &lt;- </w:t>
            </w:r>
            <w:proofErr w:type="spellStart"/>
            <w:proofErr w:type="gramStart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as.table</w:t>
            </w:r>
            <w:proofErr w:type="spellEnd"/>
            <w:proofErr w:type="gramEnd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rbind</w:t>
            </w:r>
            <w:proofErr w:type="spellEnd"/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(c(</w:t>
            </w:r>
            <w:r w:rsidR="00592420">
              <w:rPr>
                <w:rFonts w:ascii="Courier New" w:hAnsi="Courier New" w:cs="Courier New"/>
                <w:sz w:val="20"/>
                <w:szCs w:val="20"/>
              </w:rPr>
              <w:t>1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90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="0089781D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170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), c(</w:t>
            </w:r>
            <w:r w:rsidR="0089781D" w:rsidRPr="00551C84">
              <w:rPr>
                <w:rFonts w:ascii="Courier New" w:hAnsi="Courier New" w:cs="Courier New"/>
                <w:sz w:val="20"/>
                <w:szCs w:val="20"/>
              </w:rPr>
              <w:t>26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 xml:space="preserve">, </w:t>
            </w:r>
            <w:r w:rsidR="00FC2842" w:rsidRPr="00551C84">
              <w:rPr>
                <w:rFonts w:ascii="Courier New" w:hAnsi="Courier New" w:cs="Courier New"/>
                <w:sz w:val="20"/>
                <w:szCs w:val="20"/>
                <w:lang w:val="vi-VN"/>
              </w:rPr>
              <w:t>1</w:t>
            </w:r>
            <w:r w:rsidR="00EA410C">
              <w:rPr>
                <w:rFonts w:ascii="Courier New" w:hAnsi="Courier New" w:cs="Courier New"/>
                <w:sz w:val="20"/>
                <w:szCs w:val="20"/>
              </w:rPr>
              <w:t>8</w:t>
            </w:r>
            <w:r w:rsidR="00EC09A3" w:rsidRPr="00551C84">
              <w:rPr>
                <w:rFonts w:ascii="Courier New" w:hAnsi="Courier New" w:cs="Courier New"/>
                <w:sz w:val="20"/>
                <w:szCs w:val="20"/>
              </w:rPr>
              <w:t>)))</w:t>
            </w:r>
          </w:p>
          <w:p w14:paraId="39CE4288" w14:textId="77777777" w:rsidR="00643493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1ECB417C" w14:textId="60E601CE" w:rsidR="00643493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551C84">
              <w:rPr>
                <w:rFonts w:ascii="Courier New" w:hAnsi="Courier New" w:cs="Courier New"/>
                <w:sz w:val="20"/>
                <w:szCs w:val="20"/>
              </w:rPr>
              <w:t>dimnames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="005A1872"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) &lt;- </w:t>
            </w:r>
            <w:proofErr w:type="gramStart"/>
            <w:r w:rsidRPr="00551C84">
              <w:rPr>
                <w:rFonts w:ascii="Courier New" w:hAnsi="Courier New" w:cs="Courier New"/>
                <w:sz w:val="20"/>
                <w:szCs w:val="20"/>
              </w:rPr>
              <w:t>list(</w:t>
            </w:r>
            <w:proofErr w:type="gramEnd"/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type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 = c("</w:t>
            </w:r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Total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", "</w:t>
            </w:r>
            <w:r w:rsidR="006E08EF" w:rsidRPr="00551C84">
              <w:rPr>
                <w:rFonts w:ascii="Courier New" w:hAnsi="Courier New" w:cs="Courier New"/>
                <w:sz w:val="20"/>
                <w:szCs w:val="20"/>
              </w:rPr>
              <w:t>Infected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"),</w:t>
            </w:r>
          </w:p>
          <w:p w14:paraId="057CEDD5" w14:textId="7786AB82" w:rsidR="0089781D" w:rsidRPr="00551C84" w:rsidRDefault="00643493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                     party = c("</w:t>
            </w:r>
            <w:proofErr w:type="spellStart"/>
            <w:r w:rsidR="00823157" w:rsidRPr="00551C84">
              <w:rPr>
                <w:rFonts w:ascii="Courier New" w:hAnsi="Courier New" w:cs="Courier New"/>
                <w:sz w:val="20"/>
                <w:szCs w:val="20"/>
              </w:rPr>
              <w:t>China</w:t>
            </w:r>
            <w:r w:rsidRPr="00551C84">
              <w:rPr>
                <w:rFonts w:ascii="Courier New" w:hAnsi="Courier New" w:cs="Courier New"/>
                <w:sz w:val="20"/>
                <w:szCs w:val="20"/>
              </w:rPr>
              <w:t>","</w:t>
            </w:r>
            <w:r w:rsidR="007A181D" w:rsidRPr="00551C84">
              <w:rPr>
                <w:rFonts w:ascii="Courier New" w:hAnsi="Courier New" w:cs="Courier New"/>
                <w:sz w:val="20"/>
                <w:szCs w:val="20"/>
              </w:rPr>
              <w:t>Korea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"))</w:t>
            </w:r>
          </w:p>
          <w:p w14:paraId="4F4A6D62" w14:textId="77777777" w:rsidR="00316057" w:rsidRPr="00551C84" w:rsidRDefault="00316057" w:rsidP="00643493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E4C539F" w14:textId="72E03533" w:rsidR="00316057" w:rsidRDefault="00316057" w:rsidP="00643493">
            <w:r w:rsidRPr="00551C8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Pr="00551C84">
              <w:rPr>
                <w:rFonts w:ascii="Courier New" w:hAnsi="Courier New" w:cs="Courier New"/>
                <w:sz w:val="20"/>
                <w:szCs w:val="20"/>
              </w:rPr>
              <w:t>Xsq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 xml:space="preserve"> &lt;- </w:t>
            </w:r>
            <w:proofErr w:type="spellStart"/>
            <w:r w:rsidRPr="00551C84">
              <w:rPr>
                <w:rFonts w:ascii="Courier New" w:hAnsi="Courier New" w:cs="Courier New"/>
                <w:sz w:val="20"/>
                <w:szCs w:val="20"/>
              </w:rPr>
              <w:t>chisq.test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spellStart"/>
            <w:r w:rsidR="005A1872" w:rsidRPr="00551C84">
              <w:rPr>
                <w:rFonts w:ascii="Courier New" w:hAnsi="Courier New" w:cs="Courier New"/>
                <w:sz w:val="20"/>
                <w:szCs w:val="20"/>
              </w:rPr>
              <w:t>dt</w:t>
            </w:r>
            <w:proofErr w:type="spellEnd"/>
            <w:r w:rsidRPr="00551C84">
              <w:rPr>
                <w:rFonts w:ascii="Courier New" w:hAnsi="Courier New" w:cs="Courier New"/>
                <w:sz w:val="20"/>
                <w:szCs w:val="20"/>
              </w:rPr>
              <w:t>))</w:t>
            </w:r>
          </w:p>
        </w:tc>
      </w:tr>
      <w:bookmarkEnd w:id="72"/>
    </w:tbl>
    <w:p w14:paraId="6CCC71FF" w14:textId="4E9CDF36" w:rsidR="00A95AE4" w:rsidRDefault="00A95AE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E7165" w14:paraId="42440EC1" w14:textId="77777777" w:rsidTr="003E7165">
        <w:tc>
          <w:tcPr>
            <w:tcW w:w="9010" w:type="dxa"/>
          </w:tcPr>
          <w:p w14:paraId="7ACFF169" w14:textId="77777777" w:rsidR="006B38EF" w:rsidRDefault="006B38EF" w:rsidP="006B38EF">
            <w:r>
              <w:tab/>
              <w:t>Pearson's Chi-squared test with Yates' continuity correction</w:t>
            </w:r>
          </w:p>
          <w:p w14:paraId="166D4B39" w14:textId="77777777" w:rsidR="006B38EF" w:rsidRDefault="006B38EF" w:rsidP="006B38EF"/>
          <w:p w14:paraId="79EB89C4" w14:textId="77777777" w:rsidR="006B38EF" w:rsidRDefault="006B38EF" w:rsidP="006B38EF">
            <w:r>
              <w:t xml:space="preserve">data:  </w:t>
            </w:r>
            <w:proofErr w:type="spellStart"/>
            <w:r>
              <w:t>dt</w:t>
            </w:r>
            <w:proofErr w:type="spellEnd"/>
          </w:p>
          <w:p w14:paraId="50E6D346" w14:textId="5C113005" w:rsidR="003E7165" w:rsidRDefault="006B38EF" w:rsidP="006B38EF">
            <w:r>
              <w:t xml:space="preserve">X-squared = 0.39996, </w:t>
            </w:r>
            <w:proofErr w:type="spellStart"/>
            <w:r>
              <w:t>df</w:t>
            </w:r>
            <w:proofErr w:type="spellEnd"/>
            <w:r>
              <w:t xml:space="preserve"> = 1, p-value = 0.5271</w:t>
            </w:r>
          </w:p>
        </w:tc>
      </w:tr>
    </w:tbl>
    <w:p w14:paraId="732C0802" w14:textId="77777777" w:rsidR="003E7165" w:rsidRDefault="003E7165"/>
    <w:p w14:paraId="432ABE90" w14:textId="642BD21A" w:rsidR="00BF2BA3" w:rsidRDefault="006D3AF3">
      <w:pPr>
        <w:rPr>
          <w:lang w:val="vi-VN"/>
        </w:rPr>
      </w:pPr>
      <w:r>
        <w:t>Qu</w:t>
      </w:r>
      <w:r>
        <w:rPr>
          <w:lang w:val="vi-VN"/>
        </w:rPr>
        <w:t>ả thực không thể nói được gì nhiều với kết quả này đặc biệt là khi p-value khá lớn</w:t>
      </w:r>
    </w:p>
    <w:p w14:paraId="00282011" w14:textId="77777777" w:rsidR="006D3AF3" w:rsidRPr="006D3AF3" w:rsidRDefault="006D3AF3">
      <w:pPr>
        <w:rPr>
          <w:lang w:val="vi-VN"/>
        </w:rPr>
      </w:pPr>
    </w:p>
    <w:p w14:paraId="0CE7A0FA" w14:textId="24BCA86A" w:rsidR="00A95AE4" w:rsidRDefault="00A95AE4">
      <w:pPr>
        <w:rPr>
          <w:lang w:val="vi-VN"/>
        </w:rPr>
      </w:pPr>
      <w:r>
        <w:rPr>
          <w:lang w:val="vi-VN"/>
        </w:rPr>
        <w:t>Bayesian A/B test: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4162D" w14:paraId="505C6A61" w14:textId="77777777" w:rsidTr="0004162D">
        <w:tc>
          <w:tcPr>
            <w:tcW w:w="9010" w:type="dxa"/>
          </w:tcPr>
          <w:p w14:paraId="713910B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library(rstan)</w:t>
            </w:r>
          </w:p>
          <w:p w14:paraId="3542DF9F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6189B7F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# The Stan model as a string.</w:t>
            </w:r>
          </w:p>
          <w:p w14:paraId="7B6288F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model_string &lt;- "</w:t>
            </w:r>
          </w:p>
          <w:p w14:paraId="0E2C7114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lastRenderedPageBreak/>
              <w:t>data {</w:t>
            </w:r>
          </w:p>
          <w:p w14:paraId="59FAB28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// Number of tourists</w:t>
            </w:r>
          </w:p>
          <w:p w14:paraId="01A0C476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nChina;</w:t>
            </w:r>
          </w:p>
          <w:p w14:paraId="0F9D924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nKorea;</w:t>
            </w:r>
          </w:p>
          <w:p w14:paraId="2B0246A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// Number of infected</w:t>
            </w:r>
          </w:p>
          <w:p w14:paraId="115C456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infectedChina;</w:t>
            </w:r>
          </w:p>
          <w:p w14:paraId="1BDE3C8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int infectedKorea;</w:t>
            </w:r>
          </w:p>
          <w:p w14:paraId="37C484D5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0928BEA7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7B26D199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parameters {</w:t>
            </w:r>
          </w:p>
          <w:p w14:paraId="1B43DEFC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real&lt;lower=0, upper=1&gt; rateChina;</w:t>
            </w:r>
          </w:p>
          <w:p w14:paraId="15CE1B8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real&lt;lower=0, upper=1&gt; rateKorea;</w:t>
            </w:r>
          </w:p>
          <w:p w14:paraId="1F02C371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48107EC5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3BDC38AA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mode</w:t>
            </w:r>
            <w:bookmarkStart w:id="73" w:name="_GoBack"/>
            <w:bookmarkEnd w:id="73"/>
            <w:r w:rsidRPr="00CA33E8">
              <w:rPr>
                <w:lang w:val="vi-VN"/>
              </w:rPr>
              <w:t>l {</w:t>
            </w:r>
          </w:p>
          <w:p w14:paraId="0A769738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rateChina ~ </w:t>
            </w:r>
            <w:bookmarkStart w:id="74" w:name="OLE_LINK5"/>
            <w:bookmarkStart w:id="75" w:name="OLE_LINK6"/>
            <w:r w:rsidRPr="00CA33E8">
              <w:rPr>
                <w:lang w:val="vi-VN"/>
              </w:rPr>
              <w:t>uniform</w:t>
            </w:r>
            <w:bookmarkEnd w:id="74"/>
            <w:bookmarkEnd w:id="75"/>
            <w:r w:rsidRPr="00CA33E8">
              <w:rPr>
                <w:lang w:val="vi-VN"/>
              </w:rPr>
              <w:t>(0, 1);</w:t>
            </w:r>
          </w:p>
          <w:p w14:paraId="0294016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rateKorea ~ uniform(0, 1);</w:t>
            </w:r>
          </w:p>
          <w:p w14:paraId="0307BAB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</w:t>
            </w:r>
            <w:bookmarkStart w:id="76" w:name="OLE_LINK1"/>
            <w:bookmarkStart w:id="77" w:name="OLE_LINK2"/>
            <w:r w:rsidRPr="00CA33E8">
              <w:rPr>
                <w:lang w:val="vi-VN"/>
              </w:rPr>
              <w:t>infectedChina</w:t>
            </w:r>
            <w:bookmarkEnd w:id="76"/>
            <w:bookmarkEnd w:id="77"/>
            <w:r w:rsidRPr="00CA33E8">
              <w:rPr>
                <w:lang w:val="vi-VN"/>
              </w:rPr>
              <w:t xml:space="preserve"> ~ </w:t>
            </w:r>
            <w:bookmarkStart w:id="78" w:name="OLE_LINK7"/>
            <w:bookmarkStart w:id="79" w:name="OLE_LINK8"/>
            <w:r w:rsidRPr="00CA33E8">
              <w:rPr>
                <w:lang w:val="vi-VN"/>
              </w:rPr>
              <w:t>binomial</w:t>
            </w:r>
            <w:bookmarkEnd w:id="78"/>
            <w:bookmarkEnd w:id="79"/>
            <w:r w:rsidRPr="00CA33E8">
              <w:rPr>
                <w:lang w:val="vi-VN"/>
              </w:rPr>
              <w:t>(nChina, rateChina);</w:t>
            </w:r>
          </w:p>
          <w:p w14:paraId="5A93E67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</w:t>
            </w:r>
            <w:bookmarkStart w:id="80" w:name="OLE_LINK3"/>
            <w:bookmarkStart w:id="81" w:name="OLE_LINK4"/>
            <w:r w:rsidRPr="00CA33E8">
              <w:rPr>
                <w:lang w:val="vi-VN"/>
              </w:rPr>
              <w:t xml:space="preserve">infectedKorea </w:t>
            </w:r>
            <w:bookmarkEnd w:id="80"/>
            <w:bookmarkEnd w:id="81"/>
            <w:r w:rsidRPr="00CA33E8">
              <w:rPr>
                <w:lang w:val="vi-VN"/>
              </w:rPr>
              <w:t xml:space="preserve">~ binomial(nKorea, rateKorea); </w:t>
            </w:r>
          </w:p>
          <w:p w14:paraId="76FC383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45066163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20D2FC1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generated quantities {</w:t>
            </w:r>
          </w:p>
          <w:p w14:paraId="591DD22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real rate_diff;</w:t>
            </w:r>
          </w:p>
          <w:p w14:paraId="6812F24F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 xml:space="preserve">  rate_diff = rateChina - rateKorea;</w:t>
            </w:r>
          </w:p>
          <w:p w14:paraId="39E6B4F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}</w:t>
            </w:r>
          </w:p>
          <w:p w14:paraId="62BA2427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"</w:t>
            </w:r>
          </w:p>
          <w:p w14:paraId="1A09C8A2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0462A7E0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data_list &lt;- list(nChina = 190, nKorea = 170, infectedChina = 26, infectedKorea = 18)</w:t>
            </w:r>
          </w:p>
          <w:p w14:paraId="57CEF89E" w14:textId="77777777" w:rsidR="00CA33E8" w:rsidRPr="00CA33E8" w:rsidRDefault="00CA33E8" w:rsidP="00CA33E8">
            <w:pPr>
              <w:rPr>
                <w:lang w:val="vi-VN"/>
              </w:rPr>
            </w:pPr>
          </w:p>
          <w:p w14:paraId="3A24A0BD" w14:textId="77777777" w:rsidR="00CA33E8" w:rsidRPr="00CA33E8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# Compiling and producing posterior samples from the model.</w:t>
            </w:r>
          </w:p>
          <w:p w14:paraId="3F76EC84" w14:textId="2A37363F" w:rsidR="0004162D" w:rsidRDefault="00CA33E8" w:rsidP="00CA33E8">
            <w:pPr>
              <w:rPr>
                <w:lang w:val="vi-VN"/>
              </w:rPr>
            </w:pPr>
            <w:r w:rsidRPr="00CA33E8">
              <w:rPr>
                <w:lang w:val="vi-VN"/>
              </w:rPr>
              <w:t>stan_samples &lt;- stan(model_code = model_string, data = data_list)</w:t>
            </w:r>
          </w:p>
        </w:tc>
      </w:tr>
    </w:tbl>
    <w:p w14:paraId="7495C159" w14:textId="30BF26B9" w:rsidR="00A95AE4" w:rsidRDefault="00A95AE4">
      <w:pPr>
        <w:rPr>
          <w:lang w:val="vi-VN"/>
        </w:rPr>
      </w:pPr>
    </w:p>
    <w:p w14:paraId="3D875D9E" w14:textId="2D773481" w:rsidR="00E977D0" w:rsidRDefault="00E977D0" w:rsidP="00E977D0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r>
        <w:rPr>
          <w:rStyle w:val="identifier"/>
          <w:color w:val="000000"/>
        </w:rPr>
        <w:t>stan_samples</w:t>
      </w:r>
      <w:proofErr w:type="spellEnd"/>
    </w:p>
    <w:p w14:paraId="303D5F8C" w14:textId="77777777" w:rsidR="00E977D0" w:rsidRDefault="00E977D0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856BB" w14:paraId="2428411C" w14:textId="77777777" w:rsidTr="008856BB">
        <w:tc>
          <w:tcPr>
            <w:tcW w:w="9010" w:type="dxa"/>
          </w:tcPr>
          <w:p w14:paraId="2DA15668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Inference for Stan model: 42248369f7698c1be5963dd22e806558.</w:t>
            </w:r>
          </w:p>
          <w:p w14:paraId="217CA08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 xml:space="preserve">4 chains, each with iter=2000; warmup=1000; thin=1; </w:t>
            </w:r>
          </w:p>
          <w:p w14:paraId="45267511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post-warmup draws per chain=1000, total post-warmup draws=4000.</w:t>
            </w:r>
          </w:p>
          <w:p w14:paraId="6F65DED8" w14:textId="77777777" w:rsidR="00E46FFD" w:rsidRPr="00E46FFD" w:rsidRDefault="00E46FFD" w:rsidP="00E46FFD">
            <w:pPr>
              <w:rPr>
                <w:lang w:val="vi-VN"/>
              </w:rPr>
            </w:pPr>
          </w:p>
          <w:p w14:paraId="32230439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 xml:space="preserve">             mean se_mean   sd    2.5%     25%     50%     75%   97.5% n_eff Rhat</w:t>
            </w:r>
          </w:p>
          <w:p w14:paraId="0465CD0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rateChina    0.14    0.00 0.02    0.10    0.12    0.14    0.16    0.19  3766    1</w:t>
            </w:r>
          </w:p>
          <w:p w14:paraId="50769872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rateKorea    0.11    0.00 0.02    0.07    0.09    0.11    0.13    0.16  3447    1</w:t>
            </w:r>
          </w:p>
          <w:p w14:paraId="70C33BA2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rate_diff    0.03    0.00 0.03   -0.04    0.01    0.03    0.05    0.10  3676    1</w:t>
            </w:r>
          </w:p>
          <w:p w14:paraId="0CD3971D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lp__      -138.68    0.02 0.94 -141.31 -139.04 -138.38 -138.02 -137.76  1658    1</w:t>
            </w:r>
          </w:p>
          <w:p w14:paraId="2C58DE52" w14:textId="77777777" w:rsidR="00E46FFD" w:rsidRPr="00E46FFD" w:rsidRDefault="00E46FFD" w:rsidP="00E46FFD">
            <w:pPr>
              <w:rPr>
                <w:lang w:val="vi-VN"/>
              </w:rPr>
            </w:pPr>
          </w:p>
          <w:p w14:paraId="6855BEC3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Samples were drawn using NUTS(diag_e) at Tue Mar 10 10:55:01 2020.</w:t>
            </w:r>
          </w:p>
          <w:p w14:paraId="3C8429EA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For each parameter, n_eff is a crude measure of effective sample size,</w:t>
            </w:r>
          </w:p>
          <w:p w14:paraId="3548BF24" w14:textId="77777777" w:rsidR="00E46FFD" w:rsidRPr="00E46FFD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lastRenderedPageBreak/>
              <w:t xml:space="preserve">and Rhat is the potential scale reduction factor on split chains (at </w:t>
            </w:r>
          </w:p>
          <w:p w14:paraId="04EA1B5C" w14:textId="42D98658" w:rsidR="008856BB" w:rsidRDefault="00E46FFD" w:rsidP="00E46FFD">
            <w:pPr>
              <w:rPr>
                <w:lang w:val="vi-VN"/>
              </w:rPr>
            </w:pPr>
            <w:r w:rsidRPr="00E46FFD">
              <w:rPr>
                <w:lang w:val="vi-VN"/>
              </w:rPr>
              <w:t>convergence, Rhat=1).</w:t>
            </w:r>
          </w:p>
        </w:tc>
      </w:tr>
    </w:tbl>
    <w:p w14:paraId="5E807DEE" w14:textId="343A9D93" w:rsidR="00E6333D" w:rsidRDefault="00E6333D">
      <w:pPr>
        <w:rPr>
          <w:lang w:val="vi-VN"/>
        </w:rPr>
      </w:pPr>
    </w:p>
    <w:p w14:paraId="6B8C3C8F" w14:textId="77777777" w:rsidR="00600421" w:rsidRDefault="00600421" w:rsidP="00600421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spellStart"/>
      <w:r>
        <w:rPr>
          <w:rStyle w:val="identifier"/>
          <w:color w:val="000000"/>
        </w:rPr>
        <w:t>traceplot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stan_samples</w:t>
      </w:r>
      <w:proofErr w:type="spellEnd"/>
      <w:r>
        <w:rPr>
          <w:rStyle w:val="paren"/>
          <w:color w:val="687687"/>
        </w:rPr>
        <w:t>)</w:t>
      </w:r>
    </w:p>
    <w:p w14:paraId="47BBE48C" w14:textId="349161BA" w:rsidR="00600421" w:rsidRDefault="00635B4B">
      <w:pPr>
        <w:rPr>
          <w:lang w:val="vi-VN"/>
        </w:rPr>
      </w:pPr>
      <w:r w:rsidRPr="00635B4B">
        <w:rPr>
          <w:noProof/>
          <w:lang w:val="vi-VN"/>
        </w:rPr>
        <w:drawing>
          <wp:inline distT="0" distB="0" distL="0" distR="0" wp14:anchorId="485EDD29" wp14:editId="7A573765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ADBB" w14:textId="77777777" w:rsidR="00600421" w:rsidRDefault="00600421">
      <w:pPr>
        <w:rPr>
          <w:lang w:val="vi-VN"/>
        </w:rPr>
      </w:pPr>
    </w:p>
    <w:p w14:paraId="704CA5FF" w14:textId="77777777" w:rsidR="00312A47" w:rsidRPr="00312A47" w:rsidRDefault="00312A47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# Export the samples to a </w:t>
      </w:r>
      <w:proofErr w:type="spellStart"/>
      <w:proofErr w:type="gramStart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data.frame</w:t>
      </w:r>
      <w:proofErr w:type="spellEnd"/>
      <w:proofErr w:type="gramEnd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for easier handling.</w:t>
      </w:r>
    </w:p>
    <w:p w14:paraId="4B7045BB" w14:textId="77777777" w:rsidR="00312A47" w:rsidRDefault="00312A47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posterior &lt;- </w:t>
      </w:r>
      <w:proofErr w:type="spellStart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as.</w:t>
      </w:r>
      <w:proofErr w:type="gramStart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data.frame</w:t>
      </w:r>
      <w:proofErr w:type="spellEnd"/>
      <w:proofErr w:type="gramEnd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stan_samples</w:t>
      </w:r>
      <w:proofErr w:type="spellEnd"/>
      <w:r w:rsidRPr="00312A47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2E822813" w14:textId="70B0D88B" w:rsidR="009609E8" w:rsidRPr="009609E8" w:rsidRDefault="00211B0D" w:rsidP="00312A47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proofErr w:type="gram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bayesplot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::</w:t>
      </w:r>
      <w:proofErr w:type="spellStart"/>
      <w:proofErr w:type="gram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mcmc_intervals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(posterior, pars = c("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rateChina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", "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rateKorea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", "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rate_diff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"), 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point_est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"mean", 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prob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0.8, 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prob_outer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0.95, </w:t>
      </w:r>
      <w:proofErr w:type="spellStart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>color_scheme</w:t>
      </w:r>
      <w:proofErr w:type="spellEnd"/>
      <w:r w:rsidRPr="00211B0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"blue")</w:t>
      </w:r>
    </w:p>
    <w:p w14:paraId="452B931D" w14:textId="3BB40C69" w:rsidR="004055BD" w:rsidRDefault="001346AA">
      <w:r w:rsidRPr="001346AA">
        <w:rPr>
          <w:noProof/>
        </w:rPr>
        <w:lastRenderedPageBreak/>
        <w:drawing>
          <wp:inline distT="0" distB="0" distL="0" distR="0" wp14:anchorId="054CFCDA" wp14:editId="758CEF77">
            <wp:extent cx="5715000" cy="444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FCEA" w14:textId="0F3765B1" w:rsidR="00FC76A6" w:rsidRDefault="00FC76A6"/>
    <w:p w14:paraId="4E9F8EAB" w14:textId="77777777" w:rsidR="00FC76A6" w:rsidRDefault="00FC76A6" w:rsidP="00FC76A6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HTMLCode"/>
          <w:color w:val="333333"/>
        </w:rPr>
      </w:pPr>
      <w:r>
        <w:rPr>
          <w:rStyle w:val="identifier"/>
          <w:color w:val="000000"/>
        </w:rPr>
        <w:t>posterior</w:t>
      </w:r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&lt;-</w:t>
      </w:r>
      <w:r>
        <w:rPr>
          <w:rStyle w:val="HTMLCode"/>
          <w:color w:val="333333"/>
        </w:rPr>
        <w:t xml:space="preserve"> </w:t>
      </w:r>
      <w:proofErr w:type="spellStart"/>
      <w:r>
        <w:rPr>
          <w:rStyle w:val="identifier"/>
          <w:color w:val="000000"/>
        </w:rPr>
        <w:t>as.</w:t>
      </w:r>
      <w:proofErr w:type="gramStart"/>
      <w:r>
        <w:rPr>
          <w:rStyle w:val="identifier"/>
          <w:color w:val="000000"/>
        </w:rPr>
        <w:t>data.frame</w:t>
      </w:r>
      <w:proofErr w:type="spellEnd"/>
      <w:proofErr w:type="gram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stan_samples</w:t>
      </w:r>
      <w:proofErr w:type="spellEnd"/>
      <w:r>
        <w:rPr>
          <w:rStyle w:val="paren"/>
          <w:color w:val="687687"/>
        </w:rPr>
        <w:t>)</w:t>
      </w:r>
    </w:p>
    <w:p w14:paraId="5A312696" w14:textId="77777777" w:rsidR="00FC76A6" w:rsidRDefault="00FC76A6" w:rsidP="00FC76A6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color w:val="333333"/>
        </w:rPr>
      </w:pPr>
      <w:proofErr w:type="gramStart"/>
      <w:r>
        <w:rPr>
          <w:rStyle w:val="identifier"/>
          <w:color w:val="000000"/>
        </w:rPr>
        <w:t>sum</w:t>
      </w:r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posterior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rate_diff</w:t>
      </w:r>
      <w:proofErr w:type="spellEnd"/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&gt;</w:t>
      </w:r>
      <w:r>
        <w:rPr>
          <w:rStyle w:val="HTMLCode"/>
          <w:color w:val="333333"/>
        </w:rPr>
        <w:t xml:space="preserve"> </w:t>
      </w:r>
      <w:r>
        <w:rPr>
          <w:rStyle w:val="number"/>
          <w:color w:val="009999"/>
        </w:rPr>
        <w:t>0</w:t>
      </w:r>
      <w:r>
        <w:rPr>
          <w:rStyle w:val="paren"/>
          <w:color w:val="687687"/>
        </w:rPr>
        <w:t>)</w:t>
      </w:r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/</w:t>
      </w:r>
      <w:r>
        <w:rPr>
          <w:rStyle w:val="HTMLCode"/>
          <w:color w:val="333333"/>
        </w:rPr>
        <w:t xml:space="preserve"> </w:t>
      </w:r>
      <w:r>
        <w:rPr>
          <w:rStyle w:val="identifier"/>
          <w:color w:val="000000"/>
        </w:rPr>
        <w:t>length</w:t>
      </w:r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posterior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rate_diff</w:t>
      </w:r>
      <w:proofErr w:type="spellEnd"/>
      <w:r>
        <w:rPr>
          <w:rStyle w:val="paren"/>
          <w:color w:val="687687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925FB" w14:paraId="15ECA8B6" w14:textId="77777777" w:rsidTr="003925FB">
        <w:tc>
          <w:tcPr>
            <w:tcW w:w="9010" w:type="dxa"/>
          </w:tcPr>
          <w:p w14:paraId="6B6B7ECF" w14:textId="67C9638C" w:rsidR="003925FB" w:rsidRDefault="00A63BE8">
            <w:r w:rsidRPr="00A63BE8">
              <w:t>[1] 0.81775</w:t>
            </w:r>
          </w:p>
        </w:tc>
      </w:tr>
    </w:tbl>
    <w:p w14:paraId="5B44F21E" w14:textId="1756A03B" w:rsidR="00FC76A6" w:rsidRDefault="00FC76A6"/>
    <w:p w14:paraId="714DB493" w14:textId="5E0C9778" w:rsidR="00E649DE" w:rsidRDefault="00197150">
      <w:r w:rsidRPr="00197150">
        <w:rPr>
          <w:noProof/>
        </w:rPr>
        <w:lastRenderedPageBreak/>
        <w:drawing>
          <wp:inline distT="0" distB="0" distL="0" distR="0" wp14:anchorId="07E8CC22" wp14:editId="08EBEDC0">
            <wp:extent cx="5715000" cy="4445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C3B1" w14:textId="1970EECB" w:rsidR="00197150" w:rsidRDefault="00197150"/>
    <w:p w14:paraId="1C85A0C3" w14:textId="4D752976" w:rsidR="00912DB6" w:rsidRDefault="00912DB6">
      <w:proofErr w:type="spellStart"/>
      <w:r>
        <w:t>Bayesvl</w:t>
      </w:r>
      <w:proofErr w:type="spellEnd"/>
      <w:r>
        <w:t>:</w:t>
      </w:r>
    </w:p>
    <w:p w14:paraId="22C47ECB" w14:textId="77777777" w:rsidR="00912DB6" w:rsidRPr="00600421" w:rsidRDefault="00912DB6"/>
    <w:sectPr w:rsidR="00912DB6" w:rsidRPr="00600421" w:rsidSect="00AF6DA5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DD4AF9"/>
    <w:multiLevelType w:val="hybridMultilevel"/>
    <w:tmpl w:val="A02432C4"/>
    <w:lvl w:ilvl="0" w:tplc="DC2AB2C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5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D41"/>
    <w:rsid w:val="00004217"/>
    <w:rsid w:val="0004162D"/>
    <w:rsid w:val="000636BD"/>
    <w:rsid w:val="000940CA"/>
    <w:rsid w:val="000A2CF8"/>
    <w:rsid w:val="000C4768"/>
    <w:rsid w:val="000F7318"/>
    <w:rsid w:val="001346AA"/>
    <w:rsid w:val="001607A5"/>
    <w:rsid w:val="00197150"/>
    <w:rsid w:val="001D433B"/>
    <w:rsid w:val="001E05B0"/>
    <w:rsid w:val="001E2ECF"/>
    <w:rsid w:val="001E6D49"/>
    <w:rsid w:val="00211B0D"/>
    <w:rsid w:val="002A2E6E"/>
    <w:rsid w:val="002B0279"/>
    <w:rsid w:val="002D0AA7"/>
    <w:rsid w:val="00312A47"/>
    <w:rsid w:val="00316057"/>
    <w:rsid w:val="00316D41"/>
    <w:rsid w:val="003402ED"/>
    <w:rsid w:val="003415EB"/>
    <w:rsid w:val="00357ED1"/>
    <w:rsid w:val="00377690"/>
    <w:rsid w:val="003925FB"/>
    <w:rsid w:val="003B5C2B"/>
    <w:rsid w:val="003C2283"/>
    <w:rsid w:val="003E7165"/>
    <w:rsid w:val="003E75E5"/>
    <w:rsid w:val="003F26DE"/>
    <w:rsid w:val="004055BD"/>
    <w:rsid w:val="00443A8F"/>
    <w:rsid w:val="004709CA"/>
    <w:rsid w:val="004D60F6"/>
    <w:rsid w:val="00550C16"/>
    <w:rsid w:val="00551C84"/>
    <w:rsid w:val="00555168"/>
    <w:rsid w:val="00592420"/>
    <w:rsid w:val="005A1872"/>
    <w:rsid w:val="005B16D3"/>
    <w:rsid w:val="005F0A01"/>
    <w:rsid w:val="00600421"/>
    <w:rsid w:val="00621390"/>
    <w:rsid w:val="00624121"/>
    <w:rsid w:val="00633D4A"/>
    <w:rsid w:val="00635B4B"/>
    <w:rsid w:val="00643493"/>
    <w:rsid w:val="006B38EF"/>
    <w:rsid w:val="006C3768"/>
    <w:rsid w:val="006D3AF3"/>
    <w:rsid w:val="006E08EF"/>
    <w:rsid w:val="007918A8"/>
    <w:rsid w:val="007A181D"/>
    <w:rsid w:val="007B4AEB"/>
    <w:rsid w:val="007D42EE"/>
    <w:rsid w:val="007E03DA"/>
    <w:rsid w:val="007E4220"/>
    <w:rsid w:val="00817F43"/>
    <w:rsid w:val="00823157"/>
    <w:rsid w:val="00853700"/>
    <w:rsid w:val="008856BB"/>
    <w:rsid w:val="008947B6"/>
    <w:rsid w:val="0089781D"/>
    <w:rsid w:val="008B28AC"/>
    <w:rsid w:val="008B41C5"/>
    <w:rsid w:val="00912DB6"/>
    <w:rsid w:val="0094076E"/>
    <w:rsid w:val="009609E8"/>
    <w:rsid w:val="00974950"/>
    <w:rsid w:val="0098284F"/>
    <w:rsid w:val="009E4B16"/>
    <w:rsid w:val="00A27188"/>
    <w:rsid w:val="00A27251"/>
    <w:rsid w:val="00A63BE8"/>
    <w:rsid w:val="00A7094C"/>
    <w:rsid w:val="00A75A8C"/>
    <w:rsid w:val="00A771E3"/>
    <w:rsid w:val="00A80742"/>
    <w:rsid w:val="00A95AE4"/>
    <w:rsid w:val="00AA50DF"/>
    <w:rsid w:val="00AE6B40"/>
    <w:rsid w:val="00AF6DA5"/>
    <w:rsid w:val="00B14598"/>
    <w:rsid w:val="00B31F46"/>
    <w:rsid w:val="00B34CB9"/>
    <w:rsid w:val="00B531B9"/>
    <w:rsid w:val="00BC7401"/>
    <w:rsid w:val="00BD0162"/>
    <w:rsid w:val="00BF2BA3"/>
    <w:rsid w:val="00C50802"/>
    <w:rsid w:val="00C53519"/>
    <w:rsid w:val="00CA0CAE"/>
    <w:rsid w:val="00CA33E8"/>
    <w:rsid w:val="00CF50FE"/>
    <w:rsid w:val="00D12C05"/>
    <w:rsid w:val="00D40086"/>
    <w:rsid w:val="00D4319C"/>
    <w:rsid w:val="00D442E6"/>
    <w:rsid w:val="00D47F99"/>
    <w:rsid w:val="00DC2A22"/>
    <w:rsid w:val="00DD6BA2"/>
    <w:rsid w:val="00E46FFD"/>
    <w:rsid w:val="00E57E2A"/>
    <w:rsid w:val="00E6333D"/>
    <w:rsid w:val="00E649DE"/>
    <w:rsid w:val="00E7698A"/>
    <w:rsid w:val="00E977D0"/>
    <w:rsid w:val="00EA410C"/>
    <w:rsid w:val="00EC09A3"/>
    <w:rsid w:val="00EC33E7"/>
    <w:rsid w:val="00ED7961"/>
    <w:rsid w:val="00EF3649"/>
    <w:rsid w:val="00F11DD2"/>
    <w:rsid w:val="00F1579D"/>
    <w:rsid w:val="00F32287"/>
    <w:rsid w:val="00F658B2"/>
    <w:rsid w:val="00FC2842"/>
    <w:rsid w:val="00FC76A6"/>
    <w:rsid w:val="00FD5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3A3BA"/>
  <w15:chartTrackingRefBased/>
  <w15:docId w15:val="{2C0B9A92-A777-4B4F-BA7A-FCB32953F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416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D5EB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09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09E8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9609E8"/>
  </w:style>
  <w:style w:type="character" w:customStyle="1" w:styleId="paren">
    <w:name w:val="paren"/>
    <w:basedOn w:val="DefaultParagraphFont"/>
    <w:rsid w:val="009609E8"/>
  </w:style>
  <w:style w:type="paragraph" w:styleId="BalloonText">
    <w:name w:val="Balloon Text"/>
    <w:basedOn w:val="Normal"/>
    <w:link w:val="BalloonTextChar"/>
    <w:uiPriority w:val="99"/>
    <w:semiHidden/>
    <w:unhideWhenUsed/>
    <w:rsid w:val="00DD6BA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6BA2"/>
    <w:rPr>
      <w:rFonts w:ascii="Times New Roman" w:hAnsi="Times New Roman" w:cs="Times New Roman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C76A6"/>
    <w:rPr>
      <w:rFonts w:ascii="Courier New" w:eastAsia="Times New Roman" w:hAnsi="Courier New" w:cs="Courier New"/>
      <w:sz w:val="20"/>
      <w:szCs w:val="20"/>
    </w:rPr>
  </w:style>
  <w:style w:type="character" w:customStyle="1" w:styleId="operator">
    <w:name w:val="operator"/>
    <w:basedOn w:val="DefaultParagraphFont"/>
    <w:rsid w:val="00FC76A6"/>
  </w:style>
  <w:style w:type="character" w:customStyle="1" w:styleId="number">
    <w:name w:val="number"/>
    <w:basedOn w:val="DefaultParagraphFont"/>
    <w:rsid w:val="00FC76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6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</Pages>
  <Words>521</Words>
  <Characters>2971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123</cp:revision>
  <dcterms:created xsi:type="dcterms:W3CDTF">2020-03-03T02:09:00Z</dcterms:created>
  <dcterms:modified xsi:type="dcterms:W3CDTF">2020-04-13T12:56:00Z</dcterms:modified>
</cp:coreProperties>
</file>